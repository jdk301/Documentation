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605A09" w14:textId="4C6F1CE4" w:rsidR="00E10896" w:rsidRPr="00291CE7" w:rsidRDefault="00E10896" w:rsidP="00291CE7">
      <w:pPr>
        <w:spacing w:after="60"/>
        <w:jc w:val="center"/>
        <w:rPr>
          <w:ins w:id="0" w:author="Matt Mitchell" w:date="2019-04-14T16:26:00Z"/>
          <w:rFonts w:eastAsia="Times New Roman"/>
          <w:lang w:eastAsia="en-US"/>
          <w:rPrChange w:id="1" w:author="Matt Mitchell" w:date="2019-04-14T16:27:00Z">
            <w:rPr>
              <w:ins w:id="2" w:author="Matt Mitchell" w:date="2019-04-14T16:26:00Z"/>
              <w:rFonts w:ascii="Calibri" w:eastAsia="Times New Roman" w:hAnsi="Calibri" w:cs="Calibri"/>
              <w:lang w:eastAsia="en-US"/>
            </w:rPr>
          </w:rPrChange>
        </w:rPr>
      </w:pPr>
      <w:ins w:id="3" w:author="Matt Mitchell" w:date="2019-04-14T16:26:00Z">
        <w:r w:rsidRPr="00291CE7">
          <w:rPr>
            <w:rFonts w:eastAsia="Times New Roman"/>
            <w:color w:val="000000"/>
            <w:sz w:val="52"/>
            <w:szCs w:val="52"/>
            <w:lang w:eastAsia="en-US"/>
            <w:rPrChange w:id="4" w:author="Matt Mitchell" w:date="2019-04-14T16:27:00Z">
              <w:rPr>
                <w:rFonts w:ascii="Calibri" w:eastAsia="Times New Roman" w:hAnsi="Calibri" w:cs="Calibri"/>
                <w:color w:val="000000"/>
                <w:sz w:val="52"/>
                <w:szCs w:val="52"/>
                <w:lang w:eastAsia="en-US"/>
              </w:rPr>
            </w:rPrChange>
          </w:rPr>
          <w:t>Project Design</w:t>
        </w:r>
      </w:ins>
    </w:p>
    <w:p w14:paraId="376ACB69" w14:textId="77777777" w:rsidR="00E10896" w:rsidRPr="00291CE7" w:rsidRDefault="00E10896" w:rsidP="00E10896">
      <w:pPr>
        <w:spacing w:before="360" w:after="120"/>
        <w:jc w:val="center"/>
        <w:outlineLvl w:val="1"/>
        <w:rPr>
          <w:ins w:id="5" w:author="Matt Mitchell" w:date="2019-04-14T16:26:00Z"/>
          <w:rFonts w:eastAsia="Times New Roman"/>
          <w:b/>
          <w:bCs/>
          <w:sz w:val="36"/>
          <w:szCs w:val="36"/>
          <w:lang w:eastAsia="en-US"/>
          <w:rPrChange w:id="6" w:author="Matt Mitchell" w:date="2019-04-14T16:27:00Z">
            <w:rPr>
              <w:ins w:id="7" w:author="Matt Mitchell" w:date="2019-04-14T16:26:00Z"/>
              <w:rFonts w:ascii="Calibri" w:eastAsia="Times New Roman" w:hAnsi="Calibri" w:cs="Calibri"/>
              <w:b/>
              <w:bCs/>
              <w:sz w:val="36"/>
              <w:szCs w:val="36"/>
              <w:lang w:eastAsia="en-US"/>
            </w:rPr>
          </w:rPrChange>
        </w:rPr>
      </w:pPr>
      <w:ins w:id="8" w:author="Matt Mitchell" w:date="2019-04-14T16:26:00Z">
        <w:r w:rsidRPr="00291CE7">
          <w:rPr>
            <w:rFonts w:eastAsia="Times New Roman"/>
            <w:color w:val="000000"/>
            <w:sz w:val="32"/>
            <w:szCs w:val="32"/>
            <w:lang w:eastAsia="en-US"/>
            <w:rPrChange w:id="9" w:author="Matt Mitchell" w:date="2019-04-14T16:27:00Z">
              <w:rPr>
                <w:rFonts w:ascii="Calibri" w:eastAsia="Times New Roman" w:hAnsi="Calibri" w:cs="Calibri"/>
                <w:color w:val="000000"/>
                <w:sz w:val="32"/>
                <w:szCs w:val="32"/>
                <w:lang w:eastAsia="en-US"/>
              </w:rPr>
            </w:rPrChange>
          </w:rPr>
          <w:t xml:space="preserve">Team </w:t>
        </w:r>
        <w:proofErr w:type="spellStart"/>
        <w:r w:rsidRPr="00291CE7">
          <w:rPr>
            <w:rFonts w:eastAsia="Times New Roman"/>
            <w:color w:val="000000"/>
            <w:sz w:val="32"/>
            <w:szCs w:val="32"/>
            <w:lang w:eastAsia="en-US"/>
            <w:rPrChange w:id="10" w:author="Matt Mitchell" w:date="2019-04-14T16:27:00Z">
              <w:rPr>
                <w:rFonts w:ascii="Calibri" w:eastAsia="Times New Roman" w:hAnsi="Calibri" w:cs="Calibri"/>
                <w:color w:val="000000"/>
                <w:sz w:val="32"/>
                <w:szCs w:val="32"/>
                <w:lang w:eastAsia="en-US"/>
              </w:rPr>
            </w:rPrChange>
          </w:rPr>
          <w:t>Sudoers</w:t>
        </w:r>
        <w:proofErr w:type="spellEnd"/>
      </w:ins>
    </w:p>
    <w:p w14:paraId="170A4135" w14:textId="77777777" w:rsidR="00E10896" w:rsidRPr="00291CE7" w:rsidRDefault="00E10896" w:rsidP="00E10896">
      <w:pPr>
        <w:spacing w:before="360" w:after="120"/>
        <w:jc w:val="center"/>
        <w:outlineLvl w:val="1"/>
        <w:rPr>
          <w:ins w:id="11" w:author="Matt Mitchell" w:date="2019-04-14T16:26:00Z"/>
          <w:rFonts w:eastAsia="Times New Roman"/>
          <w:b/>
          <w:bCs/>
          <w:sz w:val="36"/>
          <w:szCs w:val="36"/>
          <w:lang w:eastAsia="en-US"/>
          <w:rPrChange w:id="12" w:author="Matt Mitchell" w:date="2019-04-14T16:27:00Z">
            <w:rPr>
              <w:ins w:id="13" w:author="Matt Mitchell" w:date="2019-04-14T16:26:00Z"/>
              <w:rFonts w:ascii="Calibri" w:eastAsia="Times New Roman" w:hAnsi="Calibri" w:cs="Calibri"/>
              <w:b/>
              <w:bCs/>
              <w:sz w:val="36"/>
              <w:szCs w:val="36"/>
              <w:lang w:eastAsia="en-US"/>
            </w:rPr>
          </w:rPrChange>
        </w:rPr>
      </w:pPr>
      <w:ins w:id="14" w:author="Matt Mitchell" w:date="2019-04-14T16:26:00Z">
        <w:r w:rsidRPr="00291CE7">
          <w:rPr>
            <w:rFonts w:eastAsia="Times New Roman"/>
            <w:color w:val="000000"/>
            <w:sz w:val="32"/>
            <w:szCs w:val="32"/>
            <w:lang w:eastAsia="en-US"/>
            <w:rPrChange w:id="15" w:author="Matt Mitchell" w:date="2019-04-14T16:27:00Z">
              <w:rPr>
                <w:rFonts w:ascii="Calibri" w:eastAsia="Times New Roman" w:hAnsi="Calibri" w:cs="Calibri"/>
                <w:color w:val="000000"/>
                <w:sz w:val="32"/>
                <w:szCs w:val="32"/>
                <w:lang w:eastAsia="en-US"/>
              </w:rPr>
            </w:rPrChange>
          </w:rPr>
          <w:t xml:space="preserve">Raysean Jones-Dent, </w:t>
        </w:r>
        <w:proofErr w:type="spellStart"/>
        <w:r w:rsidRPr="00291CE7">
          <w:rPr>
            <w:rFonts w:eastAsia="Times New Roman"/>
            <w:color w:val="000000"/>
            <w:sz w:val="32"/>
            <w:szCs w:val="32"/>
            <w:lang w:eastAsia="en-US"/>
            <w:rPrChange w:id="16" w:author="Matt Mitchell" w:date="2019-04-14T16:27:00Z">
              <w:rPr>
                <w:rFonts w:ascii="Calibri" w:eastAsia="Times New Roman" w:hAnsi="Calibri" w:cs="Calibri"/>
                <w:color w:val="000000"/>
                <w:sz w:val="32"/>
                <w:szCs w:val="32"/>
                <w:lang w:eastAsia="en-US"/>
              </w:rPr>
            </w:rPrChange>
          </w:rPr>
          <w:t>Tonye</w:t>
        </w:r>
        <w:proofErr w:type="spellEnd"/>
        <w:r w:rsidRPr="00291CE7">
          <w:rPr>
            <w:rFonts w:eastAsia="Times New Roman"/>
            <w:color w:val="000000"/>
            <w:sz w:val="32"/>
            <w:szCs w:val="32"/>
            <w:lang w:eastAsia="en-US"/>
            <w:rPrChange w:id="17" w:author="Matt Mitchell" w:date="2019-04-14T16:27:00Z">
              <w:rPr>
                <w:rFonts w:ascii="Calibri" w:eastAsia="Times New Roman" w:hAnsi="Calibri" w:cs="Calibri"/>
                <w:color w:val="000000"/>
                <w:sz w:val="32"/>
                <w:szCs w:val="32"/>
                <w:lang w:eastAsia="en-US"/>
              </w:rPr>
            </w:rPrChange>
          </w:rPr>
          <w:t xml:space="preserve"> Andre Martial, Matthew Mitchell, Kristine Dudley, Woo Choi, Justin Kim</w:t>
        </w:r>
      </w:ins>
    </w:p>
    <w:p w14:paraId="7F743B5B" w14:textId="77777777" w:rsidR="00E10896" w:rsidRPr="00291CE7" w:rsidRDefault="00E10896" w:rsidP="00E10896">
      <w:pPr>
        <w:spacing w:before="360" w:after="120"/>
        <w:jc w:val="center"/>
        <w:outlineLvl w:val="1"/>
        <w:rPr>
          <w:ins w:id="18" w:author="Matt Mitchell" w:date="2019-04-14T16:26:00Z"/>
          <w:rFonts w:eastAsia="Times New Roman"/>
          <w:b/>
          <w:bCs/>
          <w:sz w:val="36"/>
          <w:szCs w:val="36"/>
          <w:lang w:eastAsia="en-US"/>
          <w:rPrChange w:id="19" w:author="Matt Mitchell" w:date="2019-04-14T16:27:00Z">
            <w:rPr>
              <w:ins w:id="20" w:author="Matt Mitchell" w:date="2019-04-14T16:26:00Z"/>
              <w:rFonts w:ascii="Calibri" w:eastAsia="Times New Roman" w:hAnsi="Calibri" w:cs="Calibri"/>
              <w:b/>
              <w:bCs/>
              <w:sz w:val="36"/>
              <w:szCs w:val="36"/>
              <w:lang w:eastAsia="en-US"/>
            </w:rPr>
          </w:rPrChange>
        </w:rPr>
      </w:pPr>
      <w:ins w:id="21" w:author="Matt Mitchell" w:date="2019-04-14T16:26:00Z">
        <w:r w:rsidRPr="00291CE7">
          <w:rPr>
            <w:rFonts w:eastAsia="Times New Roman"/>
            <w:color w:val="000000"/>
            <w:sz w:val="32"/>
            <w:szCs w:val="32"/>
            <w:lang w:eastAsia="en-US"/>
            <w:rPrChange w:id="22" w:author="Matt Mitchell" w:date="2019-04-14T16:27:00Z">
              <w:rPr>
                <w:rFonts w:ascii="Calibri" w:eastAsia="Times New Roman" w:hAnsi="Calibri" w:cs="Calibri"/>
                <w:color w:val="000000"/>
                <w:sz w:val="32"/>
                <w:szCs w:val="32"/>
                <w:lang w:eastAsia="en-US"/>
              </w:rPr>
            </w:rPrChange>
          </w:rPr>
          <w:t>April 9, 2019</w:t>
        </w:r>
      </w:ins>
    </w:p>
    <w:p w14:paraId="29161F9A" w14:textId="77777777" w:rsidR="00E10896" w:rsidRPr="00291CE7" w:rsidRDefault="00E10896" w:rsidP="00E10896">
      <w:pPr>
        <w:spacing w:before="360" w:after="120"/>
        <w:jc w:val="center"/>
        <w:outlineLvl w:val="1"/>
        <w:rPr>
          <w:ins w:id="23" w:author="Matt Mitchell" w:date="2019-04-14T16:26:00Z"/>
          <w:rFonts w:eastAsia="Times New Roman"/>
          <w:b/>
          <w:bCs/>
          <w:sz w:val="36"/>
          <w:szCs w:val="36"/>
          <w:lang w:eastAsia="en-US"/>
          <w:rPrChange w:id="24" w:author="Matt Mitchell" w:date="2019-04-14T16:27:00Z">
            <w:rPr>
              <w:ins w:id="25" w:author="Matt Mitchell" w:date="2019-04-14T16:26:00Z"/>
              <w:rFonts w:ascii="Calibri" w:eastAsia="Times New Roman" w:hAnsi="Calibri" w:cs="Calibri"/>
              <w:b/>
              <w:bCs/>
              <w:sz w:val="36"/>
              <w:szCs w:val="36"/>
              <w:lang w:eastAsia="en-US"/>
            </w:rPr>
          </w:rPrChange>
        </w:rPr>
      </w:pPr>
      <w:ins w:id="26" w:author="Matt Mitchell" w:date="2019-04-14T16:26:00Z">
        <w:r w:rsidRPr="00291CE7">
          <w:rPr>
            <w:rFonts w:eastAsia="Times New Roman"/>
            <w:color w:val="000000"/>
            <w:sz w:val="32"/>
            <w:szCs w:val="32"/>
            <w:lang w:eastAsia="en-US"/>
            <w:rPrChange w:id="27" w:author="Matt Mitchell" w:date="2019-04-14T16:27:00Z">
              <w:rPr>
                <w:rFonts w:ascii="Calibri" w:eastAsia="Times New Roman" w:hAnsi="Calibri" w:cs="Calibri"/>
                <w:color w:val="000000"/>
                <w:sz w:val="32"/>
                <w:szCs w:val="32"/>
                <w:lang w:eastAsia="en-US"/>
              </w:rPr>
            </w:rPrChange>
          </w:rPr>
          <w:t>CMSC 495 7982</w:t>
        </w:r>
      </w:ins>
    </w:p>
    <w:p w14:paraId="50C70F11" w14:textId="77777777" w:rsidR="00E10896" w:rsidRPr="00291CE7" w:rsidRDefault="00E10896" w:rsidP="00E10896">
      <w:pPr>
        <w:spacing w:before="360" w:after="120"/>
        <w:jc w:val="center"/>
        <w:outlineLvl w:val="1"/>
        <w:rPr>
          <w:ins w:id="28" w:author="Matt Mitchell" w:date="2019-04-14T16:26:00Z"/>
          <w:rFonts w:eastAsia="Times New Roman"/>
          <w:b/>
          <w:bCs/>
          <w:sz w:val="36"/>
          <w:szCs w:val="36"/>
          <w:lang w:eastAsia="en-US"/>
          <w:rPrChange w:id="29" w:author="Matt Mitchell" w:date="2019-04-14T16:27:00Z">
            <w:rPr>
              <w:ins w:id="30" w:author="Matt Mitchell" w:date="2019-04-14T16:26:00Z"/>
              <w:rFonts w:ascii="Calibri" w:eastAsia="Times New Roman" w:hAnsi="Calibri" w:cs="Calibri"/>
              <w:b/>
              <w:bCs/>
              <w:sz w:val="36"/>
              <w:szCs w:val="36"/>
              <w:lang w:eastAsia="en-US"/>
            </w:rPr>
          </w:rPrChange>
        </w:rPr>
      </w:pPr>
      <w:ins w:id="31" w:author="Matt Mitchell" w:date="2019-04-14T16:26:00Z">
        <w:r w:rsidRPr="00291CE7">
          <w:rPr>
            <w:rFonts w:eastAsia="Times New Roman"/>
            <w:color w:val="000000"/>
            <w:sz w:val="32"/>
            <w:szCs w:val="32"/>
            <w:lang w:eastAsia="en-US"/>
            <w:rPrChange w:id="32" w:author="Matt Mitchell" w:date="2019-04-14T16:27:00Z">
              <w:rPr>
                <w:rFonts w:ascii="Calibri" w:eastAsia="Times New Roman" w:hAnsi="Calibri" w:cs="Calibri"/>
                <w:color w:val="000000"/>
                <w:sz w:val="32"/>
                <w:szCs w:val="32"/>
                <w:lang w:eastAsia="en-US"/>
              </w:rPr>
            </w:rPrChange>
          </w:rPr>
          <w:t>Dr. Janell Robinson</w:t>
        </w:r>
      </w:ins>
    </w:p>
    <w:p w14:paraId="7F99DAE2" w14:textId="77777777" w:rsidR="00E10896" w:rsidRPr="00291CE7" w:rsidRDefault="00E10896" w:rsidP="00E10896">
      <w:pPr>
        <w:spacing w:before="360" w:after="120"/>
        <w:jc w:val="center"/>
        <w:outlineLvl w:val="1"/>
        <w:rPr>
          <w:ins w:id="33" w:author="Matt Mitchell" w:date="2019-04-14T16:26:00Z"/>
          <w:rFonts w:eastAsia="Times New Roman"/>
          <w:color w:val="000000"/>
          <w:sz w:val="32"/>
          <w:szCs w:val="32"/>
          <w:lang w:eastAsia="en-US"/>
          <w:rPrChange w:id="34" w:author="Matt Mitchell" w:date="2019-04-14T16:27:00Z">
            <w:rPr>
              <w:ins w:id="35" w:author="Matt Mitchell" w:date="2019-04-14T16:26:00Z"/>
              <w:rFonts w:ascii="Calibri" w:eastAsia="Times New Roman" w:hAnsi="Calibri" w:cs="Calibri"/>
              <w:color w:val="000000"/>
              <w:sz w:val="32"/>
              <w:szCs w:val="32"/>
              <w:lang w:eastAsia="en-US"/>
            </w:rPr>
          </w:rPrChange>
        </w:rPr>
      </w:pPr>
      <w:ins w:id="36" w:author="Matt Mitchell" w:date="2019-04-14T16:26:00Z">
        <w:r w:rsidRPr="00291CE7">
          <w:rPr>
            <w:rFonts w:eastAsia="Times New Roman"/>
            <w:color w:val="000000"/>
            <w:sz w:val="32"/>
            <w:szCs w:val="32"/>
            <w:lang w:eastAsia="en-US"/>
            <w:rPrChange w:id="37" w:author="Matt Mitchell" w:date="2019-04-14T16:27:00Z">
              <w:rPr>
                <w:rFonts w:ascii="Calibri" w:eastAsia="Times New Roman" w:hAnsi="Calibri" w:cs="Calibri"/>
                <w:color w:val="000000"/>
                <w:sz w:val="32"/>
                <w:szCs w:val="32"/>
                <w:lang w:eastAsia="en-US"/>
              </w:rPr>
            </w:rPrChange>
          </w:rPr>
          <w:t>University of Maryland University College</w:t>
        </w:r>
      </w:ins>
    </w:p>
    <w:p w14:paraId="4D6207A7" w14:textId="77777777" w:rsidR="00083127" w:rsidRDefault="00083127">
      <w:pPr>
        <w:rPr>
          <w:ins w:id="38" w:author="Matt Mitchell" w:date="2019-04-14T16:24:00Z"/>
          <w:rFonts w:eastAsiaTheme="majorEastAsia"/>
          <w:b/>
          <w:bCs/>
          <w:kern w:val="24"/>
        </w:rPr>
      </w:pPr>
    </w:p>
    <w:p w14:paraId="4772D10A" w14:textId="77777777" w:rsidR="00291CE7" w:rsidRDefault="00291CE7">
      <w:pPr>
        <w:rPr>
          <w:ins w:id="39" w:author="Matt Mitchell" w:date="2019-04-14T16:26:00Z"/>
          <w:rFonts w:eastAsiaTheme="majorEastAsia"/>
          <w:b/>
          <w:bCs/>
          <w:kern w:val="24"/>
        </w:rPr>
      </w:pPr>
      <w:ins w:id="40" w:author="Matt Mitchell" w:date="2019-04-14T16:26:00Z">
        <w:r>
          <w:br w:type="page"/>
        </w:r>
      </w:ins>
    </w:p>
    <w:p w14:paraId="127C6514" w14:textId="0E755CB9" w:rsidR="00043CB5" w:rsidRPr="00291CE7" w:rsidDel="00856A2D" w:rsidRDefault="00043CB5">
      <w:pPr>
        <w:pStyle w:val="Heading1"/>
        <w:rPr>
          <w:del w:id="41" w:author="Matt Mitchell" w:date="2019-04-14T16:24:00Z"/>
          <w:rPrChange w:id="42" w:author="Matt Mitchell" w:date="2019-04-14T16:27:00Z">
            <w:rPr>
              <w:del w:id="43" w:author="Matt Mitchell" w:date="2019-04-14T16:24:00Z"/>
            </w:rPr>
          </w:rPrChange>
        </w:rPr>
        <w:pPrChange w:id="44" w:author="Matt Mitchell" w:date="2019-04-14T16:27:00Z">
          <w:pPr/>
        </w:pPrChange>
      </w:pPr>
      <w:del w:id="45" w:author="Matt Mitchell" w:date="2019-04-14T16:24:00Z">
        <w:r w:rsidRPr="00291CE7" w:rsidDel="00856A2D">
          <w:rPr>
            <w:rPrChange w:id="46" w:author="Matt Mitchell" w:date="2019-04-14T16:27:00Z">
              <w:rPr/>
            </w:rPrChange>
          </w:rPr>
          <w:lastRenderedPageBreak/>
          <w:delText>Project Design</w:delText>
        </w:r>
      </w:del>
    </w:p>
    <w:p w14:paraId="493E5FC5" w14:textId="278BB863" w:rsidR="00043CB5" w:rsidRPr="00291CE7" w:rsidDel="00856A2D" w:rsidRDefault="00043CB5">
      <w:pPr>
        <w:pStyle w:val="Heading1"/>
        <w:rPr>
          <w:del w:id="47" w:author="Matt Mitchell" w:date="2019-04-14T16:24:00Z"/>
          <w:b w:val="0"/>
          <w:bCs w:val="0"/>
          <w:rPrChange w:id="48" w:author="Matt Mitchell" w:date="2019-04-14T16:27:00Z">
            <w:rPr>
              <w:del w:id="49" w:author="Matt Mitchell" w:date="2019-04-14T16:24:00Z"/>
              <w:b/>
              <w:bCs/>
              <w:sz w:val="36"/>
              <w:szCs w:val="36"/>
            </w:rPr>
          </w:rPrChange>
        </w:rPr>
        <w:pPrChange w:id="50" w:author="Matt Mitchell" w:date="2019-04-14T16:27:00Z">
          <w:pPr/>
        </w:pPrChange>
      </w:pPr>
      <w:bookmarkStart w:id="51" w:name="_Toc4950183"/>
      <w:bookmarkStart w:id="52" w:name="_Toc4950858"/>
      <w:bookmarkStart w:id="53" w:name="_Toc5893729"/>
      <w:del w:id="54" w:author="Matt Mitchell" w:date="2019-04-14T16:24:00Z">
        <w:r w:rsidRPr="00291CE7" w:rsidDel="00856A2D">
          <w:rPr>
            <w:rPrChange w:id="55" w:author="Matt Mitchell" w:date="2019-04-14T16:27:00Z">
              <w:rPr/>
            </w:rPrChange>
          </w:rPr>
          <w:delText>Team Sudoers</w:delText>
        </w:r>
        <w:bookmarkEnd w:id="51"/>
        <w:bookmarkEnd w:id="52"/>
        <w:bookmarkEnd w:id="53"/>
      </w:del>
    </w:p>
    <w:p w14:paraId="78ECE88C" w14:textId="6F6128C4" w:rsidR="00043CB5" w:rsidRPr="00291CE7" w:rsidDel="00856A2D" w:rsidRDefault="00043CB5">
      <w:pPr>
        <w:pStyle w:val="Heading1"/>
        <w:rPr>
          <w:del w:id="56" w:author="Matt Mitchell" w:date="2019-04-14T16:24:00Z"/>
          <w:b w:val="0"/>
          <w:bCs w:val="0"/>
          <w:rPrChange w:id="57" w:author="Matt Mitchell" w:date="2019-04-14T16:27:00Z">
            <w:rPr>
              <w:del w:id="58" w:author="Matt Mitchell" w:date="2019-04-14T16:24:00Z"/>
              <w:b/>
              <w:bCs/>
              <w:sz w:val="36"/>
              <w:szCs w:val="36"/>
            </w:rPr>
          </w:rPrChange>
        </w:rPr>
        <w:pPrChange w:id="59" w:author="Matt Mitchell" w:date="2019-04-14T16:27:00Z">
          <w:pPr/>
        </w:pPrChange>
      </w:pPr>
      <w:bookmarkStart w:id="60" w:name="_Toc4950184"/>
      <w:bookmarkStart w:id="61" w:name="_Toc4950859"/>
      <w:bookmarkStart w:id="62" w:name="_Toc5893730"/>
      <w:del w:id="63" w:author="Matt Mitchell" w:date="2019-04-14T16:24:00Z">
        <w:r w:rsidRPr="00291CE7" w:rsidDel="00856A2D">
          <w:rPr>
            <w:rPrChange w:id="64" w:author="Matt Mitchell" w:date="2019-04-14T16:27:00Z">
              <w:rPr/>
            </w:rPrChange>
          </w:rPr>
          <w:delText>Raysean Jones-Dent, Tonye Andre Martial, Matthew Mitchell, Kristine Dudley, Woo Choi, Justin Kim</w:delText>
        </w:r>
        <w:bookmarkEnd w:id="60"/>
        <w:bookmarkEnd w:id="61"/>
        <w:bookmarkEnd w:id="62"/>
      </w:del>
    </w:p>
    <w:p w14:paraId="33A236D9" w14:textId="3C23794A" w:rsidR="00043CB5" w:rsidRPr="00291CE7" w:rsidDel="00856A2D" w:rsidRDefault="00043CB5">
      <w:pPr>
        <w:pStyle w:val="Heading1"/>
        <w:rPr>
          <w:del w:id="65" w:author="Matt Mitchell" w:date="2019-04-14T16:24:00Z"/>
          <w:b w:val="0"/>
          <w:bCs w:val="0"/>
          <w:rPrChange w:id="66" w:author="Matt Mitchell" w:date="2019-04-14T16:27:00Z">
            <w:rPr>
              <w:del w:id="67" w:author="Matt Mitchell" w:date="2019-04-14T16:24:00Z"/>
              <w:b/>
              <w:bCs/>
              <w:sz w:val="36"/>
              <w:szCs w:val="36"/>
            </w:rPr>
          </w:rPrChange>
        </w:rPr>
        <w:pPrChange w:id="68" w:author="Matt Mitchell" w:date="2019-04-14T16:27:00Z">
          <w:pPr/>
        </w:pPrChange>
      </w:pPr>
      <w:bookmarkStart w:id="69" w:name="_Toc4950185"/>
      <w:bookmarkStart w:id="70" w:name="_Toc4950860"/>
      <w:bookmarkStart w:id="71" w:name="_Toc5893731"/>
      <w:del w:id="72" w:author="Matt Mitchell" w:date="2019-04-14T16:24:00Z">
        <w:r w:rsidRPr="00291CE7" w:rsidDel="00856A2D">
          <w:rPr>
            <w:rPrChange w:id="73" w:author="Matt Mitchell" w:date="2019-04-14T16:27:00Z">
              <w:rPr/>
            </w:rPrChange>
          </w:rPr>
          <w:delText>April 9, 2019</w:delText>
        </w:r>
        <w:bookmarkEnd w:id="69"/>
        <w:bookmarkEnd w:id="70"/>
        <w:bookmarkEnd w:id="71"/>
      </w:del>
    </w:p>
    <w:p w14:paraId="711F0390" w14:textId="5E080C03" w:rsidR="00043CB5" w:rsidRPr="00291CE7" w:rsidDel="00856A2D" w:rsidRDefault="00043CB5">
      <w:pPr>
        <w:pStyle w:val="Heading1"/>
        <w:rPr>
          <w:del w:id="74" w:author="Matt Mitchell" w:date="2019-04-14T16:24:00Z"/>
          <w:b w:val="0"/>
          <w:bCs w:val="0"/>
          <w:rPrChange w:id="75" w:author="Matt Mitchell" w:date="2019-04-14T16:27:00Z">
            <w:rPr>
              <w:del w:id="76" w:author="Matt Mitchell" w:date="2019-04-14T16:24:00Z"/>
              <w:b/>
              <w:bCs/>
              <w:sz w:val="36"/>
              <w:szCs w:val="36"/>
            </w:rPr>
          </w:rPrChange>
        </w:rPr>
        <w:pPrChange w:id="77" w:author="Matt Mitchell" w:date="2019-04-14T16:27:00Z">
          <w:pPr/>
        </w:pPrChange>
      </w:pPr>
      <w:bookmarkStart w:id="78" w:name="_Toc4950186"/>
      <w:bookmarkStart w:id="79" w:name="_Toc4950861"/>
      <w:bookmarkStart w:id="80" w:name="_Toc5893732"/>
      <w:del w:id="81" w:author="Matt Mitchell" w:date="2019-04-14T16:24:00Z">
        <w:r w:rsidRPr="00291CE7" w:rsidDel="00856A2D">
          <w:rPr>
            <w:rPrChange w:id="82" w:author="Matt Mitchell" w:date="2019-04-14T16:27:00Z">
              <w:rPr/>
            </w:rPrChange>
          </w:rPr>
          <w:delText>CMSC 495 7982</w:delText>
        </w:r>
        <w:bookmarkEnd w:id="78"/>
        <w:bookmarkEnd w:id="79"/>
        <w:bookmarkEnd w:id="80"/>
      </w:del>
    </w:p>
    <w:p w14:paraId="4DD89842" w14:textId="275E5C35" w:rsidR="00043CB5" w:rsidRPr="00291CE7" w:rsidDel="00856A2D" w:rsidRDefault="00043CB5">
      <w:pPr>
        <w:pStyle w:val="Heading1"/>
        <w:rPr>
          <w:del w:id="83" w:author="Matt Mitchell" w:date="2019-04-14T16:24:00Z"/>
          <w:b w:val="0"/>
          <w:bCs w:val="0"/>
          <w:rPrChange w:id="84" w:author="Matt Mitchell" w:date="2019-04-14T16:27:00Z">
            <w:rPr>
              <w:del w:id="85" w:author="Matt Mitchell" w:date="2019-04-14T16:24:00Z"/>
              <w:b/>
              <w:bCs/>
              <w:sz w:val="36"/>
              <w:szCs w:val="36"/>
            </w:rPr>
          </w:rPrChange>
        </w:rPr>
        <w:pPrChange w:id="86" w:author="Matt Mitchell" w:date="2019-04-14T16:27:00Z">
          <w:pPr/>
        </w:pPrChange>
      </w:pPr>
      <w:bookmarkStart w:id="87" w:name="_Toc4950187"/>
      <w:bookmarkStart w:id="88" w:name="_Toc4950862"/>
      <w:bookmarkStart w:id="89" w:name="_Toc5893733"/>
      <w:del w:id="90" w:author="Matt Mitchell" w:date="2019-04-14T16:24:00Z">
        <w:r w:rsidRPr="00291CE7" w:rsidDel="00856A2D">
          <w:rPr>
            <w:rPrChange w:id="91" w:author="Matt Mitchell" w:date="2019-04-14T16:27:00Z">
              <w:rPr/>
            </w:rPrChange>
          </w:rPr>
          <w:delText>Dr. Janell Robinson</w:delText>
        </w:r>
        <w:bookmarkEnd w:id="87"/>
        <w:bookmarkEnd w:id="88"/>
        <w:bookmarkEnd w:id="89"/>
      </w:del>
    </w:p>
    <w:p w14:paraId="0955FA04" w14:textId="4B506DF1" w:rsidR="00043CB5" w:rsidRPr="00291CE7" w:rsidDel="00856A2D" w:rsidRDefault="00043CB5">
      <w:pPr>
        <w:pStyle w:val="Heading1"/>
        <w:rPr>
          <w:del w:id="92" w:author="Matt Mitchell" w:date="2019-04-14T16:24:00Z"/>
          <w:rPrChange w:id="93" w:author="Matt Mitchell" w:date="2019-04-14T16:27:00Z">
            <w:rPr>
              <w:del w:id="94" w:author="Matt Mitchell" w:date="2019-04-14T16:24:00Z"/>
            </w:rPr>
          </w:rPrChange>
        </w:rPr>
        <w:pPrChange w:id="95" w:author="Matt Mitchell" w:date="2019-04-14T16:27:00Z">
          <w:pPr/>
        </w:pPrChange>
      </w:pPr>
      <w:bookmarkStart w:id="96" w:name="_Toc4950188"/>
      <w:bookmarkStart w:id="97" w:name="_Toc4950863"/>
      <w:bookmarkStart w:id="98" w:name="_Toc5893734"/>
      <w:del w:id="99" w:author="Matt Mitchell" w:date="2019-04-14T16:24:00Z">
        <w:r w:rsidRPr="00291CE7" w:rsidDel="00856A2D">
          <w:rPr>
            <w:rPrChange w:id="100" w:author="Matt Mitchell" w:date="2019-04-14T16:27:00Z">
              <w:rPr/>
            </w:rPrChange>
          </w:rPr>
          <w:delText>University of Maryland University College</w:delText>
        </w:r>
        <w:bookmarkEnd w:id="96"/>
        <w:bookmarkEnd w:id="97"/>
        <w:bookmarkEnd w:id="98"/>
      </w:del>
    </w:p>
    <w:p w14:paraId="1DDBC0B3" w14:textId="6796A6CB" w:rsidR="00043CB5" w:rsidRPr="00291CE7" w:rsidDel="00856A2D" w:rsidRDefault="00043CB5">
      <w:pPr>
        <w:pStyle w:val="Heading1"/>
        <w:rPr>
          <w:del w:id="101" w:author="Matt Mitchell" w:date="2019-04-14T16:24:00Z"/>
          <w:rPrChange w:id="102" w:author="Matt Mitchell" w:date="2019-04-14T16:27:00Z">
            <w:rPr>
              <w:del w:id="103" w:author="Matt Mitchell" w:date="2019-04-14T16:24:00Z"/>
            </w:rPr>
          </w:rPrChange>
        </w:rPr>
        <w:pPrChange w:id="104" w:author="Matt Mitchell" w:date="2019-04-14T16:27:00Z">
          <w:pPr/>
        </w:pPrChange>
      </w:pPr>
    </w:p>
    <w:p w14:paraId="4CDADC09" w14:textId="4E7F6CB2" w:rsidR="00043CB5" w:rsidRPr="00291CE7" w:rsidDel="00856A2D" w:rsidRDefault="00043CB5">
      <w:pPr>
        <w:pStyle w:val="Heading1"/>
        <w:rPr>
          <w:del w:id="105" w:author="Matt Mitchell" w:date="2019-04-14T16:24:00Z"/>
          <w:rPrChange w:id="106" w:author="Matt Mitchell" w:date="2019-04-14T16:27:00Z">
            <w:rPr>
              <w:del w:id="107" w:author="Matt Mitchell" w:date="2019-04-14T16:24:00Z"/>
            </w:rPr>
          </w:rPrChange>
        </w:rPr>
        <w:pPrChange w:id="108" w:author="Matt Mitchell" w:date="2019-04-14T16:27:00Z">
          <w:pPr/>
        </w:pPrChange>
      </w:pPr>
      <w:del w:id="109" w:author="Matt Mitchell" w:date="2019-04-14T16:24:00Z">
        <w:r w:rsidRPr="00291CE7" w:rsidDel="00856A2D">
          <w:rPr>
            <w:rPrChange w:id="110" w:author="Matt Mitchell" w:date="2019-04-14T16:27:00Z">
              <w:rPr/>
            </w:rPrChange>
          </w:rPr>
          <w:br w:type="page"/>
        </w:r>
      </w:del>
    </w:p>
    <w:p w14:paraId="433389F8" w14:textId="0A6A1E79" w:rsidR="001C45FB" w:rsidRPr="00291CE7" w:rsidRDefault="00570432">
      <w:pPr>
        <w:pStyle w:val="Heading1"/>
        <w:rPr>
          <w:ins w:id="111" w:author="Matt Mitchell" w:date="2019-04-14T14:47:00Z"/>
          <w:rPrChange w:id="112" w:author="Matt Mitchell" w:date="2019-04-14T16:27:00Z">
            <w:rPr>
              <w:ins w:id="113" w:author="Matt Mitchell" w:date="2019-04-14T14:47:00Z"/>
              <w:b w:val="0"/>
            </w:rPr>
          </w:rPrChange>
        </w:rPr>
      </w:pPr>
      <w:r w:rsidRPr="00291CE7">
        <w:t>ATM Machine Project</w:t>
      </w:r>
      <w:ins w:id="114" w:author="Matt Mitchell" w:date="2019-04-14T14:49:00Z">
        <w:r w:rsidR="009F40CC" w:rsidRPr="00291CE7">
          <w:t xml:space="preserve"> Design</w:t>
        </w:r>
      </w:ins>
    </w:p>
    <w:p w14:paraId="702CC1B3" w14:textId="02B4F464" w:rsidR="001C45FB" w:rsidRDefault="002909E2">
      <w:pPr>
        <w:pStyle w:val="Heading2"/>
        <w:rPr>
          <w:ins w:id="115" w:author="Matt Mitchell" w:date="2019-04-14T14:49:00Z"/>
        </w:rPr>
        <w:pPrChange w:id="116" w:author="Matt Mitchell" w:date="2019-04-14T14:49:00Z">
          <w:pPr>
            <w:widowControl w:val="0"/>
            <w:pBdr>
              <w:top w:val="none" w:sz="0" w:space="0" w:color="000000"/>
              <w:left w:val="none" w:sz="0" w:space="0" w:color="000000"/>
              <w:bottom w:val="none" w:sz="0" w:space="0" w:color="000000"/>
              <w:right w:val="none" w:sz="0" w:space="0" w:color="000000"/>
              <w:between w:val="none" w:sz="0" w:space="0" w:color="000000"/>
              <w:bar w:val="none" w:sz="0" w:color="000000"/>
            </w:pBdr>
            <w:shd w:val="clear" w:color="000000" w:fill="000000"/>
            <w:kinsoku w:val="0"/>
            <w:wordWrap w:val="0"/>
            <w:overflowPunct w:val="0"/>
            <w:autoSpaceDE w:val="0"/>
            <w:autoSpaceDN w:val="0"/>
            <w:adjustRightInd w:val="0"/>
            <w:snapToGrid w:val="0"/>
            <w:spacing w:line="0" w:lineRule="atLeast"/>
            <w:textAlignment w:val="top"/>
            <w:outlineLvl w:val="0"/>
          </w:pPr>
        </w:pPrChange>
      </w:pPr>
      <w:ins w:id="117" w:author="Matt Mitchell" w:date="2019-04-14T16:13:00Z">
        <w:r>
          <w:t>Design</w:t>
        </w:r>
      </w:ins>
      <w:ins w:id="118" w:author="Matt Mitchell" w:date="2019-04-14T14:49:00Z">
        <w:r w:rsidR="009F40CC">
          <w:t xml:space="preserve"> Summary</w:t>
        </w:r>
      </w:ins>
    </w:p>
    <w:p w14:paraId="1B640A16" w14:textId="69B50FAE" w:rsidR="00CA1CB8" w:rsidRDefault="009F40CC">
      <w:pPr>
        <w:rPr>
          <w:ins w:id="119" w:author="Matt Mitchell" w:date="2019-04-14T14:56:00Z"/>
        </w:rPr>
      </w:pPr>
      <w:ins w:id="120" w:author="Matt Mitchell" w:date="2019-04-14T14:49:00Z">
        <w:r w:rsidRPr="00E25EDD">
          <w:rPr>
            <w:rPrChange w:id="121" w:author="Matt Mitchell" w:date="2019-04-14T14:49:00Z">
              <w:rPr>
                <w:rFonts w:eastAsiaTheme="majorEastAsia"/>
                <w:b/>
                <w:bCs/>
                <w:kern w:val="24"/>
              </w:rPr>
            </w:rPrChange>
          </w:rPr>
          <w:t>O</w:t>
        </w:r>
        <w:r w:rsidRPr="00E25EDD">
          <w:rPr>
            <w:color w:val="000000"/>
            <w:rPrChange w:id="122" w:author="Matt Mitchell" w:date="2019-04-14T14:49:00Z">
              <w:rPr>
                <w:rFonts w:eastAsiaTheme="majorEastAsia"/>
                <w:b/>
                <w:bCs/>
                <w:kern w:val="24"/>
              </w:rPr>
            </w:rPrChange>
          </w:rPr>
          <w:t>r</w:t>
        </w:r>
        <w:r w:rsidR="00E25EDD">
          <w:t xml:space="preserve"> ATM machin</w:t>
        </w:r>
      </w:ins>
      <w:ins w:id="123" w:author="Matt Mitchell" w:date="2019-04-14T14:50:00Z">
        <w:r w:rsidR="00E25EDD">
          <w:t>e project is intended to simulate basic operations that</w:t>
        </w:r>
        <w:r w:rsidR="00632483">
          <w:t xml:space="preserve"> a user would perform on a real ATM machine.  </w:t>
        </w:r>
      </w:ins>
      <w:ins w:id="124" w:author="Matt Mitchell" w:date="2019-04-14T14:55:00Z">
        <w:r w:rsidR="00711BF3">
          <w:t xml:space="preserve">As stated in the project plan, </w:t>
        </w:r>
        <w:r w:rsidR="003A2705">
          <w:t xml:space="preserve">our ATM project will be a </w:t>
        </w:r>
      </w:ins>
      <w:ins w:id="125" w:author="Matt Mitchell" w:date="2019-04-14T14:56:00Z">
        <w:r w:rsidR="00CA1CB8">
          <w:t>java-based</w:t>
        </w:r>
      </w:ins>
      <w:ins w:id="126" w:author="Matt Mitchell" w:date="2019-04-14T14:55:00Z">
        <w:r w:rsidR="003A2705">
          <w:t xml:space="preserve"> application and the user interface </w:t>
        </w:r>
      </w:ins>
      <w:ins w:id="127" w:author="Matt Mitchell" w:date="2019-04-14T14:56:00Z">
        <w:r w:rsidR="003A2705">
          <w:t xml:space="preserve">will be developed using JavaFX.  </w:t>
        </w:r>
      </w:ins>
    </w:p>
    <w:p w14:paraId="0C5D8B8F" w14:textId="7E3DA441" w:rsidR="00817D63" w:rsidRDefault="00CA1CB8">
      <w:pPr>
        <w:rPr>
          <w:ins w:id="128" w:author="Matt Mitchell" w:date="2019-04-14T14:57:00Z"/>
        </w:rPr>
      </w:pPr>
      <w:ins w:id="129" w:author="Matt Mitchell" w:date="2019-04-14T14:56:00Z">
        <w:r>
          <w:t xml:space="preserve">The following </w:t>
        </w:r>
        <w:r w:rsidR="00817D63">
          <w:t>diag</w:t>
        </w:r>
      </w:ins>
      <w:ins w:id="130" w:author="Matt Mitchell" w:date="2019-04-14T14:57:00Z">
        <w:r w:rsidR="00817D63">
          <w:t xml:space="preserve">ram represents a high-level overview of the </w:t>
        </w:r>
      </w:ins>
      <w:ins w:id="131" w:author="Matt Mitchell" w:date="2019-04-14T15:16:00Z">
        <w:r w:rsidR="00CF7DCE">
          <w:t xml:space="preserve">layered </w:t>
        </w:r>
      </w:ins>
      <w:ins w:id="132" w:author="Matt Mitchell" w:date="2019-04-14T14:57:00Z">
        <w:r w:rsidR="00817D63">
          <w:t>application design approach</w:t>
        </w:r>
      </w:ins>
      <w:ins w:id="133" w:author="Matt Mitchell" w:date="2019-04-14T15:16:00Z">
        <w:r w:rsidR="00CF7DCE">
          <w:t xml:space="preserve"> we will use to implement this project.</w:t>
        </w:r>
      </w:ins>
      <w:ins w:id="134" w:author="Matt Mitchell" w:date="2019-04-14T16:14:00Z">
        <w:r w:rsidR="001E3E2D">
          <w:t xml:space="preserve">  </w:t>
        </w:r>
      </w:ins>
    </w:p>
    <w:p w14:paraId="1FEEF1F2" w14:textId="61E29485" w:rsidR="00817D63" w:rsidRDefault="00817D63">
      <w:pPr>
        <w:rPr>
          <w:ins w:id="135" w:author="Matt Mitchell" w:date="2019-04-14T14:57:00Z"/>
        </w:rPr>
      </w:pPr>
    </w:p>
    <w:p w14:paraId="19C46A80" w14:textId="77777777" w:rsidR="008B70D8" w:rsidRDefault="00CF7DCE">
      <w:pPr>
        <w:keepNext/>
        <w:jc w:val="center"/>
        <w:rPr>
          <w:ins w:id="136" w:author="Matt Mitchell" w:date="2019-04-14T15:17:00Z"/>
        </w:rPr>
        <w:pPrChange w:id="137" w:author="Matt Mitchell" w:date="2019-04-14T15:17:00Z">
          <w:pPr/>
        </w:pPrChange>
      </w:pPr>
      <w:ins w:id="138" w:author="Matt Mitchell" w:date="2019-04-14T15:15:00Z">
        <w:r>
          <w:rPr>
            <w:noProof/>
          </w:rPr>
          <w:drawing>
            <wp:inline distT="0" distB="0" distL="0" distR="0" wp14:anchorId="5FDE030D" wp14:editId="7958FCD6">
              <wp:extent cx="5617210" cy="200039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3040" cy="2006031"/>
                      </a:xfrm>
                      <a:prstGeom prst="rect">
                        <a:avLst/>
                      </a:prstGeom>
                      <a:noFill/>
                    </pic:spPr>
                  </pic:pic>
                </a:graphicData>
              </a:graphic>
            </wp:inline>
          </w:drawing>
        </w:r>
      </w:ins>
    </w:p>
    <w:p w14:paraId="4C688D21" w14:textId="317FF9AD" w:rsidR="00817D63" w:rsidRDefault="008B70D8">
      <w:pPr>
        <w:pStyle w:val="Caption"/>
        <w:jc w:val="center"/>
        <w:rPr>
          <w:ins w:id="139" w:author="Matt Mitchell" w:date="2019-04-14T14:57:00Z"/>
        </w:rPr>
        <w:pPrChange w:id="140" w:author="Matt Mitchell" w:date="2019-04-14T15:17:00Z">
          <w:pPr>
            <w:keepNext/>
            <w:jc w:val="center"/>
          </w:pPr>
        </w:pPrChange>
      </w:pPr>
      <w:ins w:id="141" w:author="Matt Mitchell" w:date="2019-04-14T15:17:00Z">
        <w:r>
          <w:t xml:space="preserve">Figure </w:t>
        </w:r>
        <w:r>
          <w:fldChar w:fldCharType="begin"/>
        </w:r>
        <w:r>
          <w:instrText xml:space="preserve"> SEQ Figure \* ARABIC </w:instrText>
        </w:r>
      </w:ins>
      <w:r>
        <w:fldChar w:fldCharType="separate"/>
      </w:r>
      <w:ins w:id="142" w:author="Matt Mitchell" w:date="2019-04-14T16:55:00Z">
        <w:r w:rsidR="00EE2549">
          <w:rPr>
            <w:noProof/>
          </w:rPr>
          <w:t>1</w:t>
        </w:r>
      </w:ins>
      <w:ins w:id="143" w:author="Matt Mitchell" w:date="2019-04-14T15:17:00Z">
        <w:r>
          <w:fldChar w:fldCharType="end"/>
        </w:r>
        <w:r>
          <w:t>Application Architecture Overview</w:t>
        </w:r>
      </w:ins>
    </w:p>
    <w:p w14:paraId="0A2F9D11" w14:textId="77777777" w:rsidR="00817D63" w:rsidRDefault="00817D63">
      <w:pPr>
        <w:rPr>
          <w:ins w:id="144" w:author="Matt Mitchell" w:date="2019-04-14T14:57:00Z"/>
        </w:rPr>
        <w:pPrChange w:id="145" w:author="Matt Mitchell" w:date="2019-04-14T14:49:00Z">
          <w:pPr>
            <w:pStyle w:val="Caption"/>
            <w:jc w:val="center"/>
          </w:pPr>
        </w:pPrChange>
      </w:pPr>
    </w:p>
    <w:p w14:paraId="7BF87011" w14:textId="1ADD5A2A" w:rsidR="000B105D" w:rsidDel="00704554" w:rsidRDefault="000B105D">
      <w:pPr>
        <w:pStyle w:val="Heading2"/>
        <w:rPr>
          <w:del w:id="146" w:author="Matt Mitchell" w:date="2019-04-14T17:14:00Z"/>
          <w:moveTo w:id="147" w:author="Matt Mitchell" w:date="2019-04-14T16:12:00Z"/>
        </w:rPr>
        <w:pPrChange w:id="148" w:author="Matt Mitchell" w:date="2019-04-14T17:13:00Z">
          <w:pPr>
            <w:pStyle w:val="ListParagraph"/>
            <w:numPr>
              <w:numId w:val="1"/>
            </w:numPr>
            <w:ind w:left="1080" w:hanging="720"/>
          </w:pPr>
        </w:pPrChange>
      </w:pPr>
      <w:moveToRangeStart w:id="149" w:author="Matt Mitchell" w:date="2019-04-14T16:12:00Z" w:name="move6150769"/>
      <w:moveTo w:id="150" w:author="Matt Mitchell" w:date="2019-04-14T16:12:00Z">
        <w:r w:rsidRPr="009B20AC">
          <w:t>Data</w:t>
        </w:r>
      </w:moveTo>
      <w:ins w:id="151" w:author="Matt Mitchell" w:date="2019-04-14T16:14:00Z">
        <w:r w:rsidR="000057D4">
          <w:t xml:space="preserve"> </w:t>
        </w:r>
      </w:ins>
      <w:moveTo w:id="152" w:author="Matt Mitchell" w:date="2019-04-14T16:12:00Z">
        <w:del w:id="153" w:author="Matt Mitchell" w:date="2019-04-14T16:14:00Z">
          <w:r w:rsidRPr="009B20AC" w:rsidDel="000057D4">
            <w:delText xml:space="preserve"> </w:delText>
          </w:r>
        </w:del>
        <w:r>
          <w:t>S</w:t>
        </w:r>
        <w:r w:rsidRPr="009B20AC">
          <w:t>tructures</w:t>
        </w:r>
      </w:moveTo>
      <w:ins w:id="154" w:author="Matt Mitchell" w:date="2019-04-14T17:14:00Z">
        <w:r w:rsidR="009E05A0">
          <w:t xml:space="preserve"> and </w:t>
        </w:r>
      </w:ins>
      <w:moveTo w:id="155" w:author="Matt Mitchell" w:date="2019-04-14T16:12:00Z">
        <w:del w:id="156" w:author="Matt Mitchell" w:date="2019-04-14T17:14:00Z">
          <w:r w:rsidRPr="009B20AC" w:rsidDel="009E05A0">
            <w:delText xml:space="preserve">, </w:delText>
          </w:r>
        </w:del>
        <w:r>
          <w:t>D</w:t>
        </w:r>
        <w:r w:rsidRPr="009B20AC">
          <w:t xml:space="preserve">ata </w:t>
        </w:r>
      </w:moveTo>
      <w:ins w:id="157" w:author="Matt Mitchell" w:date="2019-04-14T17:14:00Z">
        <w:r w:rsidR="009E05A0">
          <w:t>Types</w:t>
        </w:r>
      </w:ins>
      <w:moveTo w:id="158" w:author="Matt Mitchell" w:date="2019-04-14T16:12:00Z">
        <w:del w:id="159" w:author="Matt Mitchell" w:date="2019-04-14T17:14:00Z">
          <w:r w:rsidDel="009E05A0">
            <w:delText>F</w:delText>
          </w:r>
          <w:r w:rsidRPr="009B20AC" w:rsidDel="009E05A0">
            <w:delText xml:space="preserve">ile </w:delText>
          </w:r>
          <w:r w:rsidDel="009E05A0">
            <w:delText>S</w:delText>
          </w:r>
          <w:r w:rsidRPr="009B20AC" w:rsidDel="009E05A0">
            <w:delText>tructures</w:delText>
          </w:r>
          <w:r w:rsidDel="009E05A0">
            <w:delText>, Input and Output format</w:delText>
          </w:r>
        </w:del>
      </w:moveTo>
    </w:p>
    <w:p w14:paraId="04F0491F" w14:textId="77777777" w:rsidR="000B105D" w:rsidRDefault="000B105D">
      <w:pPr>
        <w:pStyle w:val="Heading2"/>
        <w:rPr>
          <w:moveTo w:id="160" w:author="Matt Mitchell" w:date="2019-04-14T16:12:00Z"/>
        </w:rPr>
        <w:pPrChange w:id="161" w:author="Matt Mitchell" w:date="2019-04-14T17:14:00Z">
          <w:pPr/>
        </w:pPrChange>
      </w:pPr>
    </w:p>
    <w:p w14:paraId="1131D101" w14:textId="2F51094F" w:rsidR="000B105D" w:rsidRDefault="001E16C1" w:rsidP="000B105D">
      <w:pPr>
        <w:rPr>
          <w:moveTo w:id="162" w:author="Matt Mitchell" w:date="2019-04-14T16:12:00Z"/>
        </w:rPr>
      </w:pPr>
      <w:ins w:id="163" w:author="Matt Mitchell" w:date="2019-04-14T16:21:00Z">
        <w:r>
          <w:t xml:space="preserve">As shown above, the data model used to represent information </w:t>
        </w:r>
        <w:r w:rsidR="00F10CD6">
          <w:t xml:space="preserve">in our application consists of </w:t>
        </w:r>
      </w:ins>
      <w:ins w:id="164" w:author="Matt Mitchell" w:date="2019-04-14T16:15:00Z">
        <w:r w:rsidR="001E3E2D">
          <w:t>three basic data structures</w:t>
        </w:r>
        <w:r w:rsidR="006056E1">
          <w:t>:</w:t>
        </w:r>
      </w:ins>
      <w:moveTo w:id="165" w:author="Matt Mitchell" w:date="2019-04-14T16:12:00Z">
        <w:del w:id="166" w:author="Matt Mitchell" w:date="2019-04-14T16:15:00Z">
          <w:r w:rsidR="000B105D" w:rsidDel="006056E1">
            <w:delText>The sole data structure used here us in fact an ArrayList.</w:delText>
          </w:r>
        </w:del>
      </w:moveTo>
    </w:p>
    <w:p w14:paraId="3F2BC351" w14:textId="77777777" w:rsidR="000B105D" w:rsidRDefault="000B105D" w:rsidP="000B105D">
      <w:pPr>
        <w:rPr>
          <w:moveTo w:id="167" w:author="Matt Mitchell" w:date="2019-04-14T16:12:00Z"/>
        </w:rPr>
      </w:pPr>
    </w:p>
    <w:p w14:paraId="0CF0DDDC" w14:textId="20031755" w:rsidR="000B105D" w:rsidRPr="00446EC3" w:rsidRDefault="000B105D" w:rsidP="000B105D">
      <w:pPr>
        <w:pStyle w:val="ListParagraph"/>
        <w:numPr>
          <w:ilvl w:val="0"/>
          <w:numId w:val="3"/>
        </w:numPr>
        <w:rPr>
          <w:moveTo w:id="168" w:author="Matt Mitchell" w:date="2019-04-14T16:12:00Z"/>
        </w:rPr>
      </w:pPr>
      <w:moveTo w:id="169" w:author="Matt Mitchell" w:date="2019-04-14T16:12:00Z">
        <w:del w:id="170" w:author="Matt Mitchell" w:date="2019-04-14T16:15:00Z">
          <w:r w:rsidDel="006056E1">
            <w:delText xml:space="preserve">Arraylist of </w:delText>
          </w:r>
        </w:del>
        <w:proofErr w:type="spellStart"/>
        <w:r w:rsidRPr="000F33BB">
          <w:rPr>
            <w:rFonts w:ascii="-webkit-standard" w:hAnsi="-webkit-standard"/>
            <w:color w:val="000000"/>
          </w:rPr>
          <w:t>UserAccount</w:t>
        </w:r>
        <w:proofErr w:type="spellEnd"/>
      </w:moveTo>
    </w:p>
    <w:p w14:paraId="0F7BF5D3" w14:textId="31A2EAE7" w:rsidR="000B105D" w:rsidRPr="00446EC3" w:rsidRDefault="000B105D" w:rsidP="000B105D">
      <w:pPr>
        <w:pStyle w:val="ListParagraph"/>
        <w:numPr>
          <w:ilvl w:val="0"/>
          <w:numId w:val="3"/>
        </w:numPr>
        <w:rPr>
          <w:moveTo w:id="171" w:author="Matt Mitchell" w:date="2019-04-14T16:12:00Z"/>
        </w:rPr>
      </w:pPr>
      <w:moveTo w:id="172" w:author="Matt Mitchell" w:date="2019-04-14T16:12:00Z">
        <w:del w:id="173" w:author="Matt Mitchell" w:date="2019-04-14T16:15:00Z">
          <w:r w:rsidDel="006056E1">
            <w:delText xml:space="preserve">ArrayList of </w:delText>
          </w:r>
        </w:del>
        <w:proofErr w:type="spellStart"/>
        <w:r>
          <w:t>Bank</w:t>
        </w:r>
        <w:r w:rsidRPr="00446EC3">
          <w:t>Account</w:t>
        </w:r>
        <w:proofErr w:type="spellEnd"/>
      </w:moveTo>
    </w:p>
    <w:p w14:paraId="21925C46" w14:textId="521A5D49" w:rsidR="000B105D" w:rsidRDefault="000B105D" w:rsidP="000B105D">
      <w:pPr>
        <w:pStyle w:val="ListParagraph"/>
        <w:numPr>
          <w:ilvl w:val="0"/>
          <w:numId w:val="3"/>
        </w:numPr>
        <w:rPr>
          <w:ins w:id="174" w:author="Matt Mitchell" w:date="2019-04-14T16:12:00Z"/>
        </w:rPr>
      </w:pPr>
      <w:moveTo w:id="175" w:author="Matt Mitchell" w:date="2019-04-14T16:12:00Z">
        <w:del w:id="176" w:author="Matt Mitchell" w:date="2019-04-14T16:15:00Z">
          <w:r w:rsidDel="006056E1">
            <w:delText xml:space="preserve">ArrayList of </w:delText>
          </w:r>
        </w:del>
        <w:r>
          <w:t>Transaction</w:t>
        </w:r>
      </w:moveTo>
    </w:p>
    <w:p w14:paraId="479C5805" w14:textId="77777777" w:rsidR="000B105D" w:rsidRPr="000F33BB" w:rsidDel="009E05A0" w:rsidRDefault="000B105D">
      <w:pPr>
        <w:pStyle w:val="ListParagraph"/>
        <w:ind w:left="1080"/>
        <w:rPr>
          <w:del w:id="177" w:author="Matt Mitchell" w:date="2019-04-14T17:14:00Z"/>
          <w:moveTo w:id="178" w:author="Matt Mitchell" w:date="2019-04-14T16:12:00Z"/>
        </w:rPr>
        <w:pPrChange w:id="179" w:author="Matt Mitchell" w:date="2019-04-14T16:12:00Z">
          <w:pPr>
            <w:pStyle w:val="ListParagraph"/>
            <w:numPr>
              <w:numId w:val="3"/>
            </w:numPr>
            <w:ind w:left="1080" w:hanging="360"/>
          </w:pPr>
        </w:pPrChange>
      </w:pPr>
    </w:p>
    <w:p w14:paraId="3DBDD4BF" w14:textId="77777777" w:rsidR="00A50CB9" w:rsidRDefault="00A50CB9" w:rsidP="000B105D">
      <w:pPr>
        <w:rPr>
          <w:ins w:id="180" w:author="Matt Mitchell" w:date="2019-04-14T16:19:00Z"/>
        </w:rPr>
      </w:pPr>
    </w:p>
    <w:p w14:paraId="06EA9AE3" w14:textId="14B325C0" w:rsidR="000B105D" w:rsidRDefault="00A50CB9" w:rsidP="000B105D">
      <w:pPr>
        <w:rPr>
          <w:moveTo w:id="181" w:author="Matt Mitchell" w:date="2019-04-14T16:12:00Z"/>
        </w:rPr>
      </w:pPr>
      <w:ins w:id="182" w:author="Matt Mitchell" w:date="2019-04-14T16:20:00Z">
        <w:r>
          <w:t xml:space="preserve">In addition </w:t>
        </w:r>
      </w:ins>
      <w:ins w:id="183" w:author="Matt Mitchell" w:date="2019-04-14T16:21:00Z">
        <w:r>
          <w:t>to the above</w:t>
        </w:r>
        <w:r w:rsidR="001E16C1">
          <w:t xml:space="preserve"> </w:t>
        </w:r>
      </w:ins>
      <w:ins w:id="184" w:author="Matt Mitchell" w:date="2019-04-14T16:22:00Z">
        <w:r w:rsidR="00F10CD6">
          <w:t xml:space="preserve">data structures, </w:t>
        </w:r>
        <w:r w:rsidR="00C72701">
          <w:t>several other</w:t>
        </w:r>
      </w:ins>
      <w:ins w:id="185" w:author="Matt Mitchell" w:date="2019-04-14T17:13:00Z">
        <w:r w:rsidR="003925F9">
          <w:t xml:space="preserve"> Java</w:t>
        </w:r>
      </w:ins>
      <w:ins w:id="186" w:author="Matt Mitchell" w:date="2019-04-14T16:22:00Z">
        <w:r w:rsidR="00C72701">
          <w:t xml:space="preserve"> </w:t>
        </w:r>
      </w:ins>
      <w:moveTo w:id="187" w:author="Matt Mitchell" w:date="2019-04-14T16:12:00Z">
        <w:del w:id="188" w:author="Matt Mitchell" w:date="2019-04-14T16:22:00Z">
          <w:r w:rsidR="000B105D" w:rsidDel="00C72701">
            <w:delText xml:space="preserve">Several </w:delText>
          </w:r>
        </w:del>
        <w:r w:rsidR="000B105D">
          <w:t xml:space="preserve">data </w:t>
        </w:r>
        <w:del w:id="189" w:author="Matt Mitchell" w:date="2019-04-14T17:13:00Z">
          <w:r w:rsidR="000B105D" w:rsidDel="003925F9">
            <w:delText xml:space="preserve">file </w:delText>
          </w:r>
        </w:del>
        <w:r w:rsidR="000B105D">
          <w:t>types will be used throughout the project:</w:t>
        </w:r>
      </w:moveTo>
    </w:p>
    <w:p w14:paraId="7144A571" w14:textId="66A684F8" w:rsidR="000B105D" w:rsidDel="003925F9" w:rsidRDefault="000B105D" w:rsidP="000B105D">
      <w:pPr>
        <w:rPr>
          <w:del w:id="190" w:author="Matt Mitchell" w:date="2019-04-14T17:13:00Z"/>
          <w:moveTo w:id="191" w:author="Matt Mitchell" w:date="2019-04-14T16:12:00Z"/>
        </w:rPr>
      </w:pPr>
    </w:p>
    <w:p w14:paraId="718BDBFB" w14:textId="1D4808DE" w:rsidR="000B105D" w:rsidRPr="00446EC3" w:rsidDel="003925F9" w:rsidRDefault="000B105D" w:rsidP="000B105D">
      <w:pPr>
        <w:pStyle w:val="ListParagraph"/>
        <w:numPr>
          <w:ilvl w:val="0"/>
          <w:numId w:val="4"/>
        </w:numPr>
        <w:rPr>
          <w:del w:id="192" w:author="Matt Mitchell" w:date="2019-04-14T17:13:00Z"/>
          <w:moveTo w:id="193" w:author="Matt Mitchell" w:date="2019-04-14T16:12:00Z"/>
        </w:rPr>
      </w:pPr>
      <w:moveTo w:id="194" w:author="Matt Mitchell" w:date="2019-04-14T16:12:00Z">
        <w:del w:id="195" w:author="Matt Mitchell" w:date="2019-04-14T17:13:00Z">
          <w:r w:rsidRPr="00446EC3" w:rsidDel="003925F9">
            <w:delText>String</w:delText>
          </w:r>
        </w:del>
      </w:moveTo>
    </w:p>
    <w:p w14:paraId="1D8316CF" w14:textId="3EAE0966" w:rsidR="000B105D" w:rsidRPr="00446EC3" w:rsidDel="003925F9" w:rsidRDefault="000B105D">
      <w:pPr>
        <w:pStyle w:val="ListParagraph"/>
        <w:numPr>
          <w:ilvl w:val="0"/>
          <w:numId w:val="4"/>
        </w:numPr>
        <w:rPr>
          <w:del w:id="196" w:author="Matt Mitchell" w:date="2019-04-14T17:13:00Z"/>
          <w:moveTo w:id="197" w:author="Matt Mitchell" w:date="2019-04-14T16:12:00Z"/>
        </w:rPr>
      </w:pPr>
      <w:moveTo w:id="198" w:author="Matt Mitchell" w:date="2019-04-14T16:12:00Z">
        <w:del w:id="199" w:author="Matt Mitchell" w:date="2019-04-14T17:13:00Z">
          <w:r w:rsidRPr="00446EC3" w:rsidDel="003925F9">
            <w:delText>dataCache</w:delText>
          </w:r>
        </w:del>
      </w:moveTo>
    </w:p>
    <w:p w14:paraId="490EC8F5" w14:textId="6F890044" w:rsidR="000B105D" w:rsidRPr="00446EC3" w:rsidDel="003925F9" w:rsidRDefault="000B105D">
      <w:pPr>
        <w:pStyle w:val="ListParagraph"/>
        <w:numPr>
          <w:ilvl w:val="0"/>
          <w:numId w:val="4"/>
        </w:numPr>
        <w:rPr>
          <w:del w:id="200" w:author="Matt Mitchell" w:date="2019-04-14T17:13:00Z"/>
          <w:moveTo w:id="201" w:author="Matt Mitchell" w:date="2019-04-14T16:12:00Z"/>
        </w:rPr>
      </w:pPr>
      <w:moveTo w:id="202" w:author="Matt Mitchell" w:date="2019-04-14T16:12:00Z">
        <w:del w:id="203" w:author="Matt Mitchell" w:date="2019-04-14T17:13:00Z">
          <w:r w:rsidRPr="00446EC3" w:rsidDel="003925F9">
            <w:delText xml:space="preserve">AtmData  </w:delText>
          </w:r>
        </w:del>
      </w:moveTo>
    </w:p>
    <w:p w14:paraId="57403CF6" w14:textId="77777777" w:rsidR="000B105D" w:rsidRPr="00446EC3" w:rsidRDefault="000B105D" w:rsidP="000B105D">
      <w:pPr>
        <w:pStyle w:val="ListParagraph"/>
        <w:numPr>
          <w:ilvl w:val="0"/>
          <w:numId w:val="4"/>
        </w:numPr>
        <w:rPr>
          <w:moveTo w:id="204" w:author="Matt Mitchell" w:date="2019-04-14T16:12:00Z"/>
        </w:rPr>
      </w:pPr>
      <w:moveTo w:id="205" w:author="Matt Mitchell" w:date="2019-04-14T16:12:00Z">
        <w:r w:rsidRPr="00446EC3">
          <w:t xml:space="preserve">String </w:t>
        </w:r>
      </w:moveTo>
    </w:p>
    <w:p w14:paraId="566FA107" w14:textId="77777777" w:rsidR="000B105D" w:rsidRPr="00446EC3" w:rsidRDefault="000B105D" w:rsidP="000B105D">
      <w:pPr>
        <w:pStyle w:val="ListParagraph"/>
        <w:numPr>
          <w:ilvl w:val="0"/>
          <w:numId w:val="4"/>
        </w:numPr>
        <w:rPr>
          <w:moveTo w:id="206" w:author="Matt Mitchell" w:date="2019-04-14T16:12:00Z"/>
        </w:rPr>
      </w:pPr>
      <w:moveTo w:id="207" w:author="Matt Mitchell" w:date="2019-04-14T16:12:00Z">
        <w:r w:rsidRPr="00446EC3">
          <w:t xml:space="preserve">Boolean </w:t>
        </w:r>
      </w:moveTo>
    </w:p>
    <w:p w14:paraId="13816675" w14:textId="19A3992C" w:rsidR="000B105D" w:rsidRPr="00446EC3" w:rsidDel="003925F9" w:rsidRDefault="000B105D" w:rsidP="000B105D">
      <w:pPr>
        <w:pStyle w:val="ListParagraph"/>
        <w:numPr>
          <w:ilvl w:val="0"/>
          <w:numId w:val="4"/>
        </w:numPr>
        <w:rPr>
          <w:del w:id="208" w:author="Matt Mitchell" w:date="2019-04-14T17:13:00Z"/>
          <w:moveTo w:id="209" w:author="Matt Mitchell" w:date="2019-04-14T16:12:00Z"/>
        </w:rPr>
      </w:pPr>
      <w:moveTo w:id="210" w:author="Matt Mitchell" w:date="2019-04-14T16:12:00Z">
        <w:del w:id="211" w:author="Matt Mitchell" w:date="2019-04-14T17:13:00Z">
          <w:r w:rsidRPr="00446EC3" w:rsidDel="003925F9">
            <w:delText xml:space="preserve">AtmData </w:delText>
          </w:r>
        </w:del>
      </w:moveTo>
    </w:p>
    <w:p w14:paraId="664452F8" w14:textId="77777777" w:rsidR="000B105D" w:rsidRPr="00446EC3" w:rsidRDefault="000B105D" w:rsidP="000B105D">
      <w:pPr>
        <w:pStyle w:val="ListParagraph"/>
        <w:numPr>
          <w:ilvl w:val="0"/>
          <w:numId w:val="4"/>
        </w:numPr>
        <w:rPr>
          <w:moveTo w:id="212" w:author="Matt Mitchell" w:date="2019-04-14T16:12:00Z"/>
        </w:rPr>
      </w:pPr>
      <w:moveTo w:id="213" w:author="Matt Mitchell" w:date="2019-04-14T16:12:00Z">
        <w:r w:rsidRPr="00446EC3">
          <w:t>long</w:t>
        </w:r>
      </w:moveTo>
    </w:p>
    <w:p w14:paraId="662FE456" w14:textId="77777777" w:rsidR="000B105D" w:rsidRPr="00446EC3" w:rsidRDefault="000B105D" w:rsidP="000B105D">
      <w:pPr>
        <w:pStyle w:val="ListParagraph"/>
        <w:numPr>
          <w:ilvl w:val="0"/>
          <w:numId w:val="4"/>
        </w:numPr>
        <w:rPr>
          <w:moveTo w:id="214" w:author="Matt Mitchell" w:date="2019-04-14T16:12:00Z"/>
        </w:rPr>
      </w:pPr>
      <w:moveTo w:id="215" w:author="Matt Mitchell" w:date="2019-04-14T16:12:00Z">
        <w:r w:rsidRPr="00446EC3">
          <w:t>double</w:t>
        </w:r>
      </w:moveTo>
    </w:p>
    <w:p w14:paraId="565794D4" w14:textId="77777777" w:rsidR="000B105D" w:rsidRPr="00446EC3" w:rsidRDefault="000B105D" w:rsidP="000B105D">
      <w:pPr>
        <w:pStyle w:val="ListParagraph"/>
        <w:numPr>
          <w:ilvl w:val="0"/>
          <w:numId w:val="4"/>
        </w:numPr>
        <w:rPr>
          <w:moveTo w:id="216" w:author="Matt Mitchell" w:date="2019-04-14T16:12:00Z"/>
        </w:rPr>
      </w:pPr>
      <w:moveTo w:id="217" w:author="Matt Mitchell" w:date="2019-04-14T16:12:00Z">
        <w:r w:rsidRPr="00446EC3">
          <w:t>int</w:t>
        </w:r>
      </w:moveTo>
    </w:p>
    <w:p w14:paraId="395A54FA" w14:textId="08BC289B" w:rsidR="00704554" w:rsidRDefault="000B105D" w:rsidP="00704554">
      <w:pPr>
        <w:pStyle w:val="ListParagraph"/>
        <w:numPr>
          <w:ilvl w:val="0"/>
          <w:numId w:val="4"/>
        </w:numPr>
        <w:rPr>
          <w:ins w:id="218" w:author="Matt Mitchell" w:date="2019-04-14T17:15:00Z"/>
        </w:rPr>
      </w:pPr>
      <w:moveTo w:id="219" w:author="Matt Mitchell" w:date="2019-04-14T16:12:00Z">
        <w:r w:rsidRPr="00446EC3">
          <w:t>Date</w:t>
        </w:r>
      </w:moveTo>
    </w:p>
    <w:p w14:paraId="356E7D34" w14:textId="77777777" w:rsidR="00704554" w:rsidRPr="00446EC3" w:rsidRDefault="00704554">
      <w:pPr>
        <w:pStyle w:val="ListParagraph"/>
        <w:rPr>
          <w:moveTo w:id="220" w:author="Matt Mitchell" w:date="2019-04-14T16:12:00Z"/>
        </w:rPr>
        <w:pPrChange w:id="221" w:author="Matt Mitchell" w:date="2019-04-14T17:15:00Z">
          <w:pPr>
            <w:pStyle w:val="ListParagraph"/>
            <w:numPr>
              <w:numId w:val="4"/>
            </w:numPr>
            <w:ind w:hanging="360"/>
          </w:pPr>
        </w:pPrChange>
      </w:pPr>
    </w:p>
    <w:p w14:paraId="781DA5E4" w14:textId="1FE0F053" w:rsidR="000B105D" w:rsidRPr="00446EC3" w:rsidDel="009E05A0" w:rsidRDefault="000B105D" w:rsidP="000B105D">
      <w:pPr>
        <w:pStyle w:val="ListParagraph"/>
        <w:numPr>
          <w:ilvl w:val="0"/>
          <w:numId w:val="4"/>
        </w:numPr>
        <w:rPr>
          <w:del w:id="222" w:author="Matt Mitchell" w:date="2019-04-14T17:13:00Z"/>
          <w:moveTo w:id="223" w:author="Matt Mitchell" w:date="2019-04-14T16:12:00Z"/>
        </w:rPr>
      </w:pPr>
      <w:moveTo w:id="224" w:author="Matt Mitchell" w:date="2019-04-14T16:12:00Z">
        <w:del w:id="225" w:author="Matt Mitchell" w:date="2019-04-14T17:13:00Z">
          <w:r w:rsidRPr="00446EC3" w:rsidDel="009E05A0">
            <w:delText>amount: double</w:delText>
          </w:r>
        </w:del>
      </w:moveTo>
    </w:p>
    <w:p w14:paraId="2472233A" w14:textId="5B55AA58" w:rsidR="000B105D" w:rsidRPr="00446EC3" w:rsidDel="009E05A0" w:rsidRDefault="000B105D" w:rsidP="000B105D">
      <w:pPr>
        <w:pStyle w:val="ListParagraph"/>
        <w:numPr>
          <w:ilvl w:val="0"/>
          <w:numId w:val="4"/>
        </w:numPr>
        <w:rPr>
          <w:del w:id="226" w:author="Matt Mitchell" w:date="2019-04-14T17:13:00Z"/>
          <w:moveTo w:id="227" w:author="Matt Mitchell" w:date="2019-04-14T16:12:00Z"/>
        </w:rPr>
      </w:pPr>
      <w:moveTo w:id="228" w:author="Matt Mitchell" w:date="2019-04-14T16:12:00Z">
        <w:del w:id="229" w:author="Matt Mitchell" w:date="2019-04-14T17:13:00Z">
          <w:r w:rsidRPr="00446EC3" w:rsidDel="009E05A0">
            <w:delText>activityType: String</w:delText>
          </w:r>
        </w:del>
      </w:moveTo>
    </w:p>
    <w:p w14:paraId="49BE243D" w14:textId="123EE0DE" w:rsidR="000B105D" w:rsidRDefault="000B105D">
      <w:pPr>
        <w:pStyle w:val="Heading2"/>
        <w:rPr>
          <w:moveTo w:id="230" w:author="Matt Mitchell" w:date="2019-04-14T16:12:00Z"/>
        </w:rPr>
        <w:pPrChange w:id="231" w:author="Matt Mitchell" w:date="2019-04-14T16:18:00Z">
          <w:pPr/>
        </w:pPrChange>
      </w:pPr>
      <w:moveTo w:id="232" w:author="Matt Mitchell" w:date="2019-04-14T16:12:00Z">
        <w:del w:id="233" w:author="Matt Mitchell" w:date="2019-04-14T17:14:00Z">
          <w:r w:rsidDel="009E05A0">
            <w:rPr>
              <w:rFonts w:ascii="-webkit-standard" w:hAnsi="-webkit-standard"/>
              <w:color w:val="000000"/>
            </w:rPr>
            <w:br/>
          </w:r>
        </w:del>
        <w:r>
          <w:t xml:space="preserve">Input </w:t>
        </w:r>
        <w:del w:id="234" w:author="Matt Mitchell" w:date="2019-04-14T16:16:00Z">
          <w:r w:rsidDel="006E5D59">
            <w:delText>format</w:delText>
          </w:r>
        </w:del>
        <w:r>
          <w:t>and Output formats</w:t>
        </w:r>
      </w:moveTo>
    </w:p>
    <w:p w14:paraId="1E810C88" w14:textId="7C1B1DCF" w:rsidR="000B105D" w:rsidRDefault="000B105D" w:rsidP="000B105D">
      <w:pPr>
        <w:rPr>
          <w:ins w:id="235" w:author="Matt Mitchell" w:date="2019-04-14T16:13:00Z"/>
        </w:rPr>
      </w:pPr>
      <w:moveTo w:id="236" w:author="Matt Mitchell" w:date="2019-04-14T16:12:00Z">
        <w:r>
          <w:t xml:space="preserve">In this project, </w:t>
        </w:r>
      </w:moveTo>
      <w:ins w:id="237" w:author="Matt Mitchell" w:date="2019-04-14T16:16:00Z">
        <w:r w:rsidR="006E5D59">
          <w:t xml:space="preserve">user </w:t>
        </w:r>
      </w:ins>
      <w:moveTo w:id="238" w:author="Matt Mitchell" w:date="2019-04-14T16:12:00Z">
        <w:r>
          <w:t xml:space="preserve">input will be essentially collected from </w:t>
        </w:r>
      </w:moveTo>
      <w:ins w:id="239" w:author="Matt Mitchell" w:date="2019-04-14T16:17:00Z">
        <w:r w:rsidR="000959B0">
          <w:t xml:space="preserve">JavaFX </w:t>
        </w:r>
      </w:ins>
      <w:proofErr w:type="spellStart"/>
      <w:ins w:id="240" w:author="Matt Mitchell" w:date="2019-04-14T16:16:00Z">
        <w:r w:rsidR="006E5D59">
          <w:t>T</w:t>
        </w:r>
      </w:ins>
      <w:moveTo w:id="241" w:author="Matt Mitchell" w:date="2019-04-14T16:12:00Z">
        <w:del w:id="242" w:author="Matt Mitchell" w:date="2019-04-14T16:16:00Z">
          <w:r w:rsidDel="006E5D59">
            <w:delText>t</w:delText>
          </w:r>
        </w:del>
        <w:r>
          <w:t>extFields</w:t>
        </w:r>
        <w:proofErr w:type="spellEnd"/>
        <w:del w:id="243" w:author="Matt Mitchell" w:date="2019-04-14T16:17:00Z">
          <w:r w:rsidDel="006E264B">
            <w:delText>,</w:delText>
          </w:r>
        </w:del>
        <w:r>
          <w:t xml:space="preserve"> and Buttons</w:t>
        </w:r>
      </w:moveTo>
      <w:ins w:id="244" w:author="Matt Mitchell" w:date="2019-04-14T16:17:00Z">
        <w:r w:rsidR="006E264B">
          <w:t xml:space="preserve">.  Output </w:t>
        </w:r>
      </w:ins>
      <w:moveTo w:id="245" w:author="Matt Mitchell" w:date="2019-04-14T16:12:00Z">
        <w:del w:id="246" w:author="Matt Mitchell" w:date="2019-04-14T16:18:00Z">
          <w:r w:rsidDel="006E264B">
            <w:delText xml:space="preserve"> whereas Output </w:delText>
          </w:r>
        </w:del>
        <w:r>
          <w:t xml:space="preserve">will be </w:t>
        </w:r>
      </w:moveTo>
      <w:ins w:id="247" w:author="Matt Mitchell" w:date="2019-04-14T16:18:00Z">
        <w:r w:rsidR="006E264B">
          <w:t xml:space="preserve">typically be </w:t>
        </w:r>
      </w:ins>
      <w:moveTo w:id="248" w:author="Matt Mitchell" w:date="2019-04-14T16:12:00Z">
        <w:r>
          <w:t xml:space="preserve">displayed on </w:t>
        </w:r>
        <w:del w:id="249" w:author="Matt Mitchell" w:date="2019-04-14T16:18:00Z">
          <w:r w:rsidDel="006E264B">
            <w:delText xml:space="preserve">either disabled </w:delText>
          </w:r>
        </w:del>
      </w:moveTo>
      <w:ins w:id="250" w:author="Matt Mitchell" w:date="2019-04-14T16:18:00Z">
        <w:r w:rsidR="006E264B">
          <w:t xml:space="preserve">JavaFX </w:t>
        </w:r>
      </w:ins>
      <w:proofErr w:type="spellStart"/>
      <w:moveTo w:id="251" w:author="Matt Mitchell" w:date="2019-04-14T16:12:00Z">
        <w:r>
          <w:t>Text</w:t>
        </w:r>
      </w:moveTo>
      <w:ins w:id="252" w:author="Matt Mitchell" w:date="2019-04-14T16:17:00Z">
        <w:r w:rsidR="00B57F15">
          <w:t>F</w:t>
        </w:r>
      </w:ins>
      <w:moveTo w:id="253" w:author="Matt Mitchell" w:date="2019-04-14T16:12:00Z">
        <w:del w:id="254" w:author="Matt Mitchell" w:date="2019-04-14T16:17:00Z">
          <w:r w:rsidDel="00B57F15">
            <w:delText>f</w:delText>
          </w:r>
        </w:del>
        <w:r>
          <w:t>ieldAreas</w:t>
        </w:r>
      </w:moveTo>
      <w:proofErr w:type="spellEnd"/>
      <w:ins w:id="255" w:author="Matt Mitchell" w:date="2019-04-14T16:18:00Z">
        <w:r w:rsidR="006E264B">
          <w:t>,</w:t>
        </w:r>
      </w:ins>
      <w:moveTo w:id="256" w:author="Matt Mitchell" w:date="2019-04-14T16:12:00Z">
        <w:r>
          <w:t xml:space="preserve"> </w:t>
        </w:r>
        <w:del w:id="257" w:author="Matt Mitchell" w:date="2019-04-14T16:18:00Z">
          <w:r w:rsidDel="006E264B">
            <w:delText xml:space="preserve">or </w:delText>
          </w:r>
        </w:del>
        <w:del w:id="258" w:author="Matt Mitchell" w:date="2019-04-14T16:17:00Z">
          <w:r w:rsidDel="000959B0">
            <w:delText>Java</w:delText>
          </w:r>
        </w:del>
        <w:r>
          <w:t>Labels</w:t>
        </w:r>
      </w:moveTo>
      <w:ins w:id="259" w:author="Matt Mitchell" w:date="2019-04-14T16:18:00Z">
        <w:r w:rsidR="006E264B">
          <w:t xml:space="preserve">, </w:t>
        </w:r>
      </w:ins>
      <w:moveTo w:id="260" w:author="Matt Mitchell" w:date="2019-04-14T16:12:00Z">
        <w:del w:id="261" w:author="Matt Mitchell" w:date="2019-04-14T16:18:00Z">
          <w:r w:rsidDel="006E264B">
            <w:delText xml:space="preserve"> </w:delText>
          </w:r>
        </w:del>
        <w:r>
          <w:t>and</w:t>
        </w:r>
      </w:moveTo>
      <w:ins w:id="262" w:author="Matt Mitchell" w:date="2019-04-14T16:18:00Z">
        <w:r w:rsidR="006E264B">
          <w:t>/or</w:t>
        </w:r>
      </w:ins>
      <w:moveTo w:id="263" w:author="Matt Mitchell" w:date="2019-04-14T16:12:00Z">
        <w:r>
          <w:t xml:space="preserve"> </w:t>
        </w:r>
        <w:proofErr w:type="spellStart"/>
        <w:r>
          <w:t>DialogBoxes</w:t>
        </w:r>
        <w:proofErr w:type="spellEnd"/>
        <w:r>
          <w:t xml:space="preserve">. </w:t>
        </w:r>
      </w:moveTo>
    </w:p>
    <w:p w14:paraId="074CBE90" w14:textId="643D893A" w:rsidR="00BB1338" w:rsidRDefault="00BB1338">
      <w:pPr>
        <w:rPr>
          <w:ins w:id="264" w:author="Matt Mitchell" w:date="2019-04-14T16:14:00Z"/>
        </w:rPr>
      </w:pPr>
      <w:ins w:id="265" w:author="Matt Mitchell" w:date="2019-04-14T16:14:00Z">
        <w:r>
          <w:lastRenderedPageBreak/>
          <w:br w:type="page"/>
        </w:r>
      </w:ins>
    </w:p>
    <w:p w14:paraId="27C6572E" w14:textId="147036F9" w:rsidR="00BB1338" w:rsidDel="00BB1338" w:rsidRDefault="00BB1338" w:rsidP="000B105D">
      <w:pPr>
        <w:rPr>
          <w:del w:id="266" w:author="Matt Mitchell" w:date="2019-04-14T16:14:00Z"/>
          <w:moveTo w:id="267" w:author="Matt Mitchell" w:date="2019-04-14T16:12:00Z"/>
        </w:rPr>
      </w:pPr>
    </w:p>
    <w:moveToRangeEnd w:id="149"/>
    <w:p w14:paraId="18674F1C" w14:textId="1FB849EB" w:rsidR="009F40CC" w:rsidDel="000B105D" w:rsidRDefault="009F40CC">
      <w:pPr>
        <w:pStyle w:val="Heading2"/>
        <w:rPr>
          <w:del w:id="268" w:author="Matt Mitchell" w:date="2019-04-14T15:16:00Z"/>
          <w:b w:val="0"/>
        </w:rPr>
      </w:pPr>
    </w:p>
    <w:p w14:paraId="333219B5" w14:textId="75B808F6" w:rsidR="00570432" w:rsidDel="008B524D" w:rsidRDefault="00570432">
      <w:pPr>
        <w:pStyle w:val="Heading2"/>
        <w:rPr>
          <w:del w:id="269" w:author="Matt Mitchell" w:date="2019-04-14T15:19:00Z"/>
        </w:rPr>
      </w:pPr>
    </w:p>
    <w:p w14:paraId="3D52AFED" w14:textId="7E26F64C" w:rsidR="00570432" w:rsidRDefault="00570432">
      <w:pPr>
        <w:pStyle w:val="Heading2"/>
      </w:pPr>
      <w:r>
        <w:t>Classes, Methods, Fields, Interfaces</w:t>
      </w:r>
      <w:ins w:id="270" w:author="Matt Mitchell" w:date="2019-04-14T15:32:00Z">
        <w:r w:rsidR="001850F7">
          <w:t>, FXML</w:t>
        </w:r>
      </w:ins>
    </w:p>
    <w:p w14:paraId="7D0ED0E5" w14:textId="3F0D41E1" w:rsidR="00570432" w:rsidRDefault="00570432">
      <w:pPr>
        <w:pPrChange w:id="271" w:author="Matt Mitchell" w:date="2019-04-14T14:49:00Z">
          <w:pPr>
            <w:pStyle w:val="Heading2"/>
          </w:pPr>
        </w:pPrChange>
      </w:pPr>
    </w:p>
    <w:tbl>
      <w:tblPr>
        <w:tblStyle w:val="TableGrid"/>
        <w:tblW w:w="9895" w:type="dxa"/>
        <w:tblLayout w:type="fixed"/>
        <w:tblLook w:val="04A0" w:firstRow="1" w:lastRow="0" w:firstColumn="1" w:lastColumn="0" w:noHBand="0" w:noVBand="1"/>
        <w:tblPrChange w:id="272" w:author="Matt Mitchell" w:date="2019-04-14T16:41:00Z">
          <w:tblPr>
            <w:tblStyle w:val="TableGrid"/>
            <w:tblW w:w="0" w:type="auto"/>
            <w:tblLayout w:type="fixed"/>
            <w:tblLook w:val="04A0" w:firstRow="1" w:lastRow="0" w:firstColumn="1" w:lastColumn="0" w:noHBand="0" w:noVBand="1"/>
          </w:tblPr>
        </w:tblPrChange>
      </w:tblPr>
      <w:tblGrid>
        <w:gridCol w:w="2785"/>
        <w:gridCol w:w="1890"/>
        <w:gridCol w:w="5220"/>
        <w:tblGridChange w:id="273">
          <w:tblGrid>
            <w:gridCol w:w="2785"/>
            <w:gridCol w:w="180"/>
            <w:gridCol w:w="270"/>
            <w:gridCol w:w="1440"/>
            <w:gridCol w:w="1805"/>
            <w:gridCol w:w="85"/>
            <w:gridCol w:w="3150"/>
            <w:gridCol w:w="180"/>
            <w:gridCol w:w="3330"/>
          </w:tblGrid>
        </w:tblGridChange>
      </w:tblGrid>
      <w:tr w:rsidR="001346B7" w:rsidRPr="00B00560" w14:paraId="4F148D32" w14:textId="77777777" w:rsidTr="00280B93">
        <w:trPr>
          <w:trPrChange w:id="274" w:author="Matt Mitchell" w:date="2019-04-14T16:41:00Z">
            <w:trPr>
              <w:gridAfter w:val="0"/>
            </w:trPr>
          </w:trPrChange>
        </w:trPr>
        <w:tc>
          <w:tcPr>
            <w:tcW w:w="2785" w:type="dxa"/>
            <w:tcPrChange w:id="275" w:author="Matt Mitchell" w:date="2019-04-14T16:41:00Z">
              <w:tcPr>
                <w:tcW w:w="2965" w:type="dxa"/>
                <w:gridSpan w:val="2"/>
              </w:tcPr>
            </w:tcPrChange>
          </w:tcPr>
          <w:p w14:paraId="239891A6" w14:textId="7F19D443" w:rsidR="001346B7" w:rsidRPr="00E15115" w:rsidRDefault="001346B7">
            <w:pPr>
              <w:rPr>
                <w:b/>
                <w:rPrChange w:id="276" w:author="Matt Mitchell" w:date="2019-04-14T16:41:00Z">
                  <w:rPr/>
                </w:rPrChange>
              </w:rPr>
            </w:pPr>
            <w:del w:id="277" w:author="Matt Mitchell" w:date="2019-04-14T15:22:00Z">
              <w:r w:rsidRPr="00E15115" w:rsidDel="00797FBE">
                <w:rPr>
                  <w:b/>
                  <w:rPrChange w:id="278" w:author="Matt Mitchell" w:date="2019-04-14T16:41:00Z">
                    <w:rPr>
                      <w:b/>
                      <w:color w:val="5B9BD5" w:themeColor="accent5"/>
                    </w:rPr>
                  </w:rPrChange>
                </w:rPr>
                <w:delText>Classes</w:delText>
              </w:r>
              <w:r w:rsidRPr="00E15115" w:rsidDel="00797FBE">
                <w:rPr>
                  <w:b/>
                </w:rPr>
                <w:delText>/</w:delText>
              </w:r>
              <w:r w:rsidRPr="00E15115" w:rsidDel="00797FBE">
                <w:rPr>
                  <w:b/>
                  <w:rPrChange w:id="279" w:author="Matt Mitchell" w:date="2019-04-14T16:41:00Z">
                    <w:rPr>
                      <w:b/>
                      <w:color w:val="FF0000"/>
                    </w:rPr>
                  </w:rPrChange>
                </w:rPr>
                <w:delText>Interfaces</w:delText>
              </w:r>
            </w:del>
            <w:ins w:id="280" w:author="Matt Mitchell" w:date="2019-04-14T15:22:00Z">
              <w:r w:rsidRPr="00E15115">
                <w:rPr>
                  <w:b/>
                  <w:rPrChange w:id="281" w:author="Matt Mitchell" w:date="2019-04-14T16:41:00Z">
                    <w:rPr/>
                  </w:rPrChange>
                </w:rPr>
                <w:t>Files</w:t>
              </w:r>
            </w:ins>
          </w:p>
        </w:tc>
        <w:tc>
          <w:tcPr>
            <w:tcW w:w="1890" w:type="dxa"/>
            <w:tcPrChange w:id="282" w:author="Matt Mitchell" w:date="2019-04-14T16:41:00Z">
              <w:tcPr>
                <w:tcW w:w="3515" w:type="dxa"/>
                <w:gridSpan w:val="3"/>
              </w:tcPr>
            </w:tcPrChange>
          </w:tcPr>
          <w:p w14:paraId="58D120FF" w14:textId="7457616B" w:rsidR="001346B7" w:rsidRPr="00E15115" w:rsidRDefault="001346B7">
            <w:pPr>
              <w:rPr>
                <w:ins w:id="283" w:author="Matt Mitchell" w:date="2019-04-14T14:11:00Z"/>
                <w:b/>
                <w:rPrChange w:id="284" w:author="Matt Mitchell" w:date="2019-04-14T16:41:00Z">
                  <w:rPr>
                    <w:ins w:id="285" w:author="Matt Mitchell" w:date="2019-04-14T14:11:00Z"/>
                  </w:rPr>
                </w:rPrChange>
              </w:rPr>
            </w:pPr>
            <w:ins w:id="286" w:author="Matt Mitchell" w:date="2019-04-14T14:11:00Z">
              <w:r w:rsidRPr="00E15115">
                <w:rPr>
                  <w:b/>
                  <w:rPrChange w:id="287" w:author="Matt Mitchell" w:date="2019-04-14T16:41:00Z">
                    <w:rPr/>
                  </w:rPrChange>
                </w:rPr>
                <w:t>Purpose</w:t>
              </w:r>
            </w:ins>
          </w:p>
        </w:tc>
        <w:tc>
          <w:tcPr>
            <w:tcW w:w="5220" w:type="dxa"/>
            <w:tcPrChange w:id="288" w:author="Matt Mitchell" w:date="2019-04-14T16:41:00Z">
              <w:tcPr>
                <w:tcW w:w="3235" w:type="dxa"/>
                <w:gridSpan w:val="2"/>
              </w:tcPr>
            </w:tcPrChange>
          </w:tcPr>
          <w:p w14:paraId="5303AD19" w14:textId="30CDBEFA" w:rsidR="001346B7" w:rsidRPr="00E15115" w:rsidRDefault="001346B7">
            <w:pPr>
              <w:rPr>
                <w:b/>
                <w:rPrChange w:id="289" w:author="Matt Mitchell" w:date="2019-04-14T16:41:00Z">
                  <w:rPr/>
                </w:rPrChange>
              </w:rPr>
            </w:pPr>
            <w:ins w:id="290" w:author="Matt Mitchell" w:date="2019-04-14T15:26:00Z">
              <w:r w:rsidRPr="00E15115">
                <w:rPr>
                  <w:b/>
                  <w:rPrChange w:id="291" w:author="Matt Mitchell" w:date="2019-04-14T16:41:00Z">
                    <w:rPr/>
                  </w:rPrChange>
                </w:rPr>
                <w:t>Attributes/</w:t>
              </w:r>
            </w:ins>
            <w:r w:rsidRPr="00E15115">
              <w:rPr>
                <w:b/>
                <w:rPrChange w:id="292" w:author="Matt Mitchell" w:date="2019-04-14T16:41:00Z">
                  <w:rPr/>
                </w:rPrChange>
              </w:rPr>
              <w:t>Methods</w:t>
            </w:r>
          </w:p>
        </w:tc>
      </w:tr>
      <w:tr w:rsidR="00667B59" w:rsidRPr="00B00560" w14:paraId="25F8167E" w14:textId="77777777" w:rsidTr="00280B93">
        <w:tblPrEx>
          <w:tblPrExChange w:id="293" w:author="Matt Mitchell" w:date="2019-04-14T16:41:00Z">
            <w:tblPrEx>
              <w:tblW w:w="13225" w:type="dxa"/>
            </w:tblPrEx>
          </w:tblPrExChange>
        </w:tblPrEx>
        <w:trPr>
          <w:ins w:id="294" w:author="Matt Mitchell" w:date="2019-04-14T16:02:00Z"/>
        </w:trPr>
        <w:tc>
          <w:tcPr>
            <w:tcW w:w="2785" w:type="dxa"/>
            <w:tcPrChange w:id="295" w:author="Matt Mitchell" w:date="2019-04-14T16:41:00Z">
              <w:tcPr>
                <w:tcW w:w="3235" w:type="dxa"/>
                <w:gridSpan w:val="3"/>
              </w:tcPr>
            </w:tcPrChange>
          </w:tcPr>
          <w:p w14:paraId="04D90586" w14:textId="37D47A66" w:rsidR="00667B59" w:rsidRPr="00AA6F2B" w:rsidRDefault="00667B59" w:rsidP="00667B59">
            <w:pPr>
              <w:rPr>
                <w:ins w:id="296" w:author="Matt Mitchell" w:date="2019-04-14T16:02:00Z"/>
                <w:sz w:val="20"/>
                <w:szCs w:val="20"/>
                <w:rPrChange w:id="297" w:author="Matt Mitchell" w:date="2019-04-14T16:39:00Z">
                  <w:rPr>
                    <w:ins w:id="298" w:author="Matt Mitchell" w:date="2019-04-14T16:02:00Z"/>
                  </w:rPr>
                </w:rPrChange>
              </w:rPr>
            </w:pPr>
            <w:ins w:id="299" w:author="Matt Mitchell [2]" w:date="2019-04-14T16:02:00Z">
              <w:r w:rsidRPr="00AA6F2B">
                <w:rPr>
                  <w:sz w:val="20"/>
                  <w:szCs w:val="20"/>
                  <w:rPrChange w:id="300" w:author="Matt Mitchell" w:date="2019-04-14T16:39:00Z">
                    <w:rPr/>
                  </w:rPrChange>
                </w:rPr>
                <w:t>VirtualAtm</w:t>
              </w:r>
            </w:ins>
            <w:ins w:id="301" w:author="Matt Mitchell" w:date="2019-04-14T16:41:00Z">
              <w:r w:rsidR="00E15115">
                <w:rPr>
                  <w:sz w:val="20"/>
                  <w:szCs w:val="20"/>
                </w:rPr>
                <w:t>.java</w:t>
              </w:r>
            </w:ins>
          </w:p>
        </w:tc>
        <w:tc>
          <w:tcPr>
            <w:tcW w:w="1890" w:type="dxa"/>
            <w:tcPrChange w:id="302" w:author="Matt Mitchell" w:date="2019-04-14T16:41:00Z">
              <w:tcPr>
                <w:tcW w:w="3330" w:type="dxa"/>
                <w:gridSpan w:val="3"/>
              </w:tcPr>
            </w:tcPrChange>
          </w:tcPr>
          <w:p w14:paraId="14B58A9F" w14:textId="07CA4639" w:rsidR="00667B59" w:rsidRPr="00AA6F2B" w:rsidRDefault="00667B59" w:rsidP="00667B59">
            <w:pPr>
              <w:rPr>
                <w:ins w:id="303" w:author="Matt Mitchell" w:date="2019-04-14T16:02:00Z"/>
                <w:sz w:val="20"/>
                <w:szCs w:val="20"/>
                <w:rPrChange w:id="304" w:author="Matt Mitchell" w:date="2019-04-14T16:39:00Z">
                  <w:rPr>
                    <w:ins w:id="305" w:author="Matt Mitchell" w:date="2019-04-14T16:02:00Z"/>
                  </w:rPr>
                </w:rPrChange>
              </w:rPr>
            </w:pPr>
            <w:ins w:id="306" w:author="Matt Mitchell" w:date="2019-04-14T16:02:00Z">
              <w:r w:rsidRPr="00AA6F2B">
                <w:rPr>
                  <w:sz w:val="20"/>
                  <w:szCs w:val="20"/>
                  <w:rPrChange w:id="307" w:author="Matt Mitchell" w:date="2019-04-14T16:39:00Z">
                    <w:rPr/>
                  </w:rPrChange>
                </w:rPr>
                <w:t>JavaFX application entry poi</w:t>
              </w:r>
            </w:ins>
            <w:ins w:id="308" w:author="Matt Mitchell" w:date="2019-04-14T16:03:00Z">
              <w:r w:rsidRPr="00AA6F2B">
                <w:rPr>
                  <w:sz w:val="20"/>
                  <w:szCs w:val="20"/>
                  <w:rPrChange w:id="309" w:author="Matt Mitchell" w:date="2019-04-14T16:39:00Z">
                    <w:rPr/>
                  </w:rPrChange>
                </w:rPr>
                <w:t>nt</w:t>
              </w:r>
            </w:ins>
          </w:p>
        </w:tc>
        <w:tc>
          <w:tcPr>
            <w:tcW w:w="5220" w:type="dxa"/>
            <w:tcPrChange w:id="310" w:author="Matt Mitchell" w:date="2019-04-14T16:41:00Z">
              <w:tcPr>
                <w:tcW w:w="6660" w:type="dxa"/>
                <w:gridSpan w:val="3"/>
              </w:tcPr>
            </w:tcPrChange>
          </w:tcPr>
          <w:p w14:paraId="1A832E18" w14:textId="6EC2DEAF" w:rsidR="00C52C4C" w:rsidRPr="00AA6F2B" w:rsidRDefault="00C52C4C" w:rsidP="00667B59">
            <w:pPr>
              <w:rPr>
                <w:ins w:id="311" w:author="Matt Mitchell" w:date="2019-04-14T16:03:00Z"/>
                <w:rFonts w:eastAsia="Times New Roman"/>
                <w:b/>
                <w:snapToGrid w:val="0"/>
                <w:color w:val="000000"/>
                <w:w w:val="0"/>
                <w:sz w:val="20"/>
                <w:szCs w:val="20"/>
                <w:u w:color="00FF00"/>
                <w:bdr w:val="none" w:sz="0" w:space="0" w:color="000000"/>
                <w:shd w:val="clear" w:color="000000" w:fill="000000"/>
                <w:lang w:val="x-none" w:bidi="x-none"/>
                <w14:scene3d>
                  <w14:camera w14:prst="orthographicFront"/>
                  <w14:lightRig w14:rig="threePt" w14:dir="t">
                    <w14:rot w14:lat="0" w14:lon="11520" w14:rev="0"/>
                  </w14:lightRig>
                </w14:scene3d>
                <w14:props3d w14:extrusionH="416140" w14:contourW="-2147483648" w14:prstMaterial="none"/>
                <w14:cntxtAlts/>
                <w:rPrChange w:id="312" w:author="Matt Mitchell" w:date="2019-04-14T16:39:00Z">
                  <w:rPr>
                    <w:ins w:id="313" w:author="Matt Mitchell" w:date="2019-04-14T16:03:00Z"/>
                  </w:rPr>
                </w:rPrChange>
              </w:rPr>
            </w:pPr>
            <w:ins w:id="314" w:author="Matt Mitchell" w:date="2019-04-14T16:03:00Z">
              <w:r w:rsidRPr="00AA6F2B">
                <w:rPr>
                  <w:b/>
                  <w:sz w:val="20"/>
                  <w:szCs w:val="20"/>
                  <w:rPrChange w:id="315" w:author="Matt Mitchell" w:date="2019-04-14T16:39:00Z">
                    <w:rPr>
                      <w:b/>
                    </w:rPr>
                  </w:rPrChange>
                </w:rPr>
                <w:t>Met</w:t>
              </w:r>
              <w:r w:rsidRPr="00AA6F2B" w:rsidDel="1C79D028">
                <w:rPr>
                  <w:b/>
                  <w:sz w:val="20"/>
                  <w:szCs w:val="20"/>
                  <w:rPrChange w:id="316" w:author="Matt Mitchell" w:date="2019-04-14T16:39:00Z">
                    <w:rPr>
                      <w:b/>
                    </w:rPr>
                  </w:rPrChange>
                </w:rPr>
                <w:t>hods</w:t>
              </w:r>
            </w:ins>
          </w:p>
          <w:p w14:paraId="4DFBB1CD" w14:textId="66A31C57" w:rsidR="00667B59" w:rsidRPr="00AA6F2B" w:rsidRDefault="00667B59" w:rsidP="00667B59">
            <w:pPr>
              <w:rPr>
                <w:ins w:id="317" w:author="Matt Mitchell [2]" w:date="2019-04-14T16:02:00Z"/>
                <w:sz w:val="20"/>
                <w:szCs w:val="20"/>
                <w:rPrChange w:id="318" w:author="Matt Mitchell" w:date="2019-04-14T16:39:00Z">
                  <w:rPr>
                    <w:ins w:id="319" w:author="Matt Mitchell [2]" w:date="2019-04-14T16:02:00Z"/>
                  </w:rPr>
                </w:rPrChange>
              </w:rPr>
            </w:pPr>
            <w:proofErr w:type="gramStart"/>
            <w:ins w:id="320" w:author="Matt Mitchell [2]" w:date="2019-04-14T16:02:00Z">
              <w:r w:rsidRPr="00AA6F2B">
                <w:rPr>
                  <w:sz w:val="20"/>
                  <w:szCs w:val="20"/>
                  <w:rPrChange w:id="321" w:author="Matt Mitchell" w:date="2019-04-14T16:39:00Z">
                    <w:rPr/>
                  </w:rPrChange>
                </w:rPr>
                <w:t>Start(</w:t>
              </w:r>
              <w:proofErr w:type="gramEnd"/>
              <w:r w:rsidRPr="00AA6F2B">
                <w:rPr>
                  <w:sz w:val="20"/>
                  <w:szCs w:val="20"/>
                  <w:rPrChange w:id="322" w:author="Matt Mitchell" w:date="2019-04-14T16:39:00Z">
                    <w:rPr/>
                  </w:rPrChange>
                </w:rPr>
                <w:t>)</w:t>
              </w:r>
            </w:ins>
          </w:p>
          <w:p w14:paraId="1393BE4C" w14:textId="4BE0E8FA" w:rsidR="00667B59" w:rsidRPr="00AA6F2B" w:rsidRDefault="00667B59" w:rsidP="00667B59">
            <w:pPr>
              <w:rPr>
                <w:ins w:id="323" w:author="Matt Mitchell" w:date="2019-04-14T16:02:00Z"/>
                <w:b/>
                <w:sz w:val="20"/>
                <w:szCs w:val="20"/>
                <w:rPrChange w:id="324" w:author="Matt Mitchell" w:date="2019-04-14T16:39:00Z">
                  <w:rPr>
                    <w:ins w:id="325" w:author="Matt Mitchell" w:date="2019-04-14T16:02:00Z"/>
                    <w:b/>
                  </w:rPr>
                </w:rPrChange>
              </w:rPr>
            </w:pPr>
            <w:proofErr w:type="gramStart"/>
            <w:ins w:id="326" w:author="Matt Mitchell [2]" w:date="2019-04-14T16:02:00Z">
              <w:r w:rsidRPr="00AA6F2B">
                <w:rPr>
                  <w:sz w:val="20"/>
                  <w:szCs w:val="20"/>
                  <w:rPrChange w:id="327" w:author="Matt Mitchell" w:date="2019-04-14T16:39:00Z">
                    <w:rPr/>
                  </w:rPrChange>
                </w:rPr>
                <w:t>Main(</w:t>
              </w:r>
              <w:proofErr w:type="gramEnd"/>
              <w:r w:rsidRPr="00AA6F2B">
                <w:rPr>
                  <w:sz w:val="20"/>
                  <w:szCs w:val="20"/>
                  <w:rPrChange w:id="328" w:author="Matt Mitchell" w:date="2019-04-14T16:39:00Z">
                    <w:rPr/>
                  </w:rPrChange>
                </w:rPr>
                <w:t>)</w:t>
              </w:r>
            </w:ins>
          </w:p>
        </w:tc>
      </w:tr>
      <w:tr w:rsidR="00667B59" w:rsidRPr="00B00560" w14:paraId="3E55E44E" w14:textId="77777777" w:rsidTr="00280B93">
        <w:trPr>
          <w:ins w:id="329" w:author="Matt Mitchell" w:date="2019-04-14T14:06:00Z"/>
          <w:trPrChange w:id="330" w:author="Matt Mitchell" w:date="2019-04-14T16:41:00Z">
            <w:trPr>
              <w:gridAfter w:val="0"/>
            </w:trPr>
          </w:trPrChange>
        </w:trPr>
        <w:tc>
          <w:tcPr>
            <w:tcW w:w="2785" w:type="dxa"/>
            <w:tcPrChange w:id="331" w:author="Matt Mitchell" w:date="2019-04-14T16:41:00Z">
              <w:tcPr>
                <w:tcW w:w="2965" w:type="dxa"/>
                <w:gridSpan w:val="2"/>
              </w:tcPr>
            </w:tcPrChange>
          </w:tcPr>
          <w:p w14:paraId="660779D3" w14:textId="649F3C91" w:rsidR="00667B59" w:rsidRPr="00AA6F2B" w:rsidRDefault="00667B59" w:rsidP="00667B59">
            <w:pPr>
              <w:rPr>
                <w:ins w:id="332" w:author="Matt Mitchell" w:date="2019-04-14T14:06:00Z"/>
                <w:sz w:val="20"/>
                <w:szCs w:val="20"/>
                <w:rPrChange w:id="333" w:author="Matt Mitchell" w:date="2019-04-14T16:39:00Z">
                  <w:rPr>
                    <w:ins w:id="334" w:author="Matt Mitchell" w:date="2019-04-14T14:06:00Z"/>
                    <w:b/>
                    <w:color w:val="5B9BD5" w:themeColor="accent5"/>
                  </w:rPr>
                </w:rPrChange>
              </w:rPr>
            </w:pPr>
            <w:ins w:id="335" w:author="Matt Mitchell" w:date="2019-04-14T14:06:00Z">
              <w:r w:rsidRPr="00AA6F2B">
                <w:rPr>
                  <w:sz w:val="20"/>
                  <w:szCs w:val="20"/>
                  <w:rPrChange w:id="336" w:author="Matt Mitchell" w:date="2019-04-14T16:39:00Z">
                    <w:rPr>
                      <w:b/>
                      <w:color w:val="5B9BD5" w:themeColor="accent5"/>
                    </w:rPr>
                  </w:rPrChange>
                </w:rPr>
                <w:t>BaseAtmController.java</w:t>
              </w:r>
            </w:ins>
          </w:p>
        </w:tc>
        <w:tc>
          <w:tcPr>
            <w:tcW w:w="1890" w:type="dxa"/>
            <w:tcPrChange w:id="337" w:author="Matt Mitchell" w:date="2019-04-14T16:41:00Z">
              <w:tcPr>
                <w:tcW w:w="3515" w:type="dxa"/>
                <w:gridSpan w:val="3"/>
              </w:tcPr>
            </w:tcPrChange>
          </w:tcPr>
          <w:p w14:paraId="426F958F" w14:textId="3B7FB6D5" w:rsidR="00667B59" w:rsidRPr="00AA6F2B" w:rsidRDefault="00667B59" w:rsidP="00667B59">
            <w:pPr>
              <w:rPr>
                <w:ins w:id="338" w:author="Matt Mitchell" w:date="2019-04-14T14:11:00Z"/>
                <w:sz w:val="20"/>
                <w:szCs w:val="20"/>
                <w:rPrChange w:id="339" w:author="Matt Mitchell" w:date="2019-04-14T16:39:00Z">
                  <w:rPr>
                    <w:ins w:id="340" w:author="Matt Mitchell" w:date="2019-04-14T14:11:00Z"/>
                  </w:rPr>
                </w:rPrChange>
              </w:rPr>
            </w:pPr>
            <w:ins w:id="341" w:author="Matt Mitchell" w:date="2019-04-14T14:11:00Z">
              <w:r w:rsidRPr="00AA6F2B">
                <w:rPr>
                  <w:sz w:val="20"/>
                  <w:szCs w:val="20"/>
                  <w:rPrChange w:id="342" w:author="Matt Mitchell" w:date="2019-04-14T16:39:00Z">
                    <w:rPr/>
                  </w:rPrChange>
                </w:rPr>
                <w:t xml:space="preserve">Base class </w:t>
              </w:r>
            </w:ins>
            <w:ins w:id="343" w:author="Matt Mitchell" w:date="2019-04-14T15:28:00Z">
              <w:r w:rsidRPr="00AA6F2B">
                <w:rPr>
                  <w:sz w:val="20"/>
                  <w:szCs w:val="20"/>
                  <w:rPrChange w:id="344" w:author="Matt Mitchell" w:date="2019-04-14T16:39:00Z">
                    <w:rPr/>
                  </w:rPrChange>
                </w:rPr>
                <w:t xml:space="preserve">from which all </w:t>
              </w:r>
            </w:ins>
            <w:ins w:id="345" w:author="Matt Mitchell" w:date="2019-04-14T14:11:00Z">
              <w:r w:rsidRPr="00AA6F2B">
                <w:rPr>
                  <w:sz w:val="20"/>
                  <w:szCs w:val="20"/>
                  <w:rPrChange w:id="346" w:author="Matt Mitchell" w:date="2019-04-14T16:39:00Z">
                    <w:rPr/>
                  </w:rPrChange>
                </w:rPr>
                <w:t>UI controllers</w:t>
              </w:r>
            </w:ins>
            <w:ins w:id="347" w:author="Matt Mitchell" w:date="2019-04-14T15:28:00Z">
              <w:r w:rsidRPr="00AA6F2B">
                <w:rPr>
                  <w:sz w:val="20"/>
                  <w:szCs w:val="20"/>
                  <w:rPrChange w:id="348" w:author="Matt Mitchell" w:date="2019-04-14T16:39:00Z">
                    <w:rPr/>
                  </w:rPrChange>
                </w:rPr>
                <w:t xml:space="preserve"> will derive</w:t>
              </w:r>
            </w:ins>
            <w:ins w:id="349" w:author="Matt Mitchell" w:date="2019-04-14T14:14:00Z">
              <w:r w:rsidRPr="00AA6F2B">
                <w:rPr>
                  <w:sz w:val="20"/>
                  <w:szCs w:val="20"/>
                  <w:rPrChange w:id="350" w:author="Matt Mitchell" w:date="2019-04-14T16:39:00Z">
                    <w:rPr/>
                  </w:rPrChange>
                </w:rPr>
                <w:t xml:space="preserve">.  </w:t>
              </w:r>
            </w:ins>
            <w:ins w:id="351" w:author="Matt Mitchell" w:date="2019-04-14T15:31:00Z">
              <w:r w:rsidRPr="00AA6F2B">
                <w:rPr>
                  <w:sz w:val="20"/>
                  <w:szCs w:val="20"/>
                  <w:rPrChange w:id="352" w:author="Matt Mitchell" w:date="2019-04-14T16:39:00Z">
                    <w:rPr/>
                  </w:rPrChange>
                </w:rPr>
                <w:t xml:space="preserve">Will contain helper methods and </w:t>
              </w:r>
            </w:ins>
            <w:ins w:id="353" w:author="Matt Mitchell" w:date="2019-04-14T15:28:00Z">
              <w:r w:rsidRPr="00AA6F2B">
                <w:rPr>
                  <w:sz w:val="20"/>
                  <w:szCs w:val="20"/>
                  <w:rPrChange w:id="354" w:author="Matt Mitchell" w:date="2019-04-14T16:39:00Z">
                    <w:rPr/>
                  </w:rPrChange>
                </w:rPr>
                <w:t xml:space="preserve">references </w:t>
              </w:r>
            </w:ins>
            <w:ins w:id="355" w:author="Matt Mitchell" w:date="2019-04-14T15:29:00Z">
              <w:r w:rsidRPr="00AA6F2B">
                <w:rPr>
                  <w:sz w:val="20"/>
                  <w:szCs w:val="20"/>
                  <w:rPrChange w:id="356" w:author="Matt Mitchell" w:date="2019-04-14T16:39:00Z">
                    <w:rPr/>
                  </w:rPrChange>
                </w:rPr>
                <w:t>to facilitate na</w:t>
              </w:r>
            </w:ins>
            <w:ins w:id="357" w:author="Matt Mitchell" w:date="2019-04-14T15:30:00Z">
              <w:r w:rsidRPr="00AA6F2B">
                <w:rPr>
                  <w:sz w:val="20"/>
                  <w:szCs w:val="20"/>
                  <w:rPrChange w:id="358" w:author="Matt Mitchell" w:date="2019-04-14T16:39:00Z">
                    <w:rPr/>
                  </w:rPrChange>
                </w:rPr>
                <w:t>vigation</w:t>
              </w:r>
            </w:ins>
            <w:ins w:id="359" w:author="Matt Mitchell" w:date="2019-04-14T15:31:00Z">
              <w:r w:rsidRPr="00AA6F2B">
                <w:rPr>
                  <w:sz w:val="20"/>
                  <w:szCs w:val="20"/>
                  <w:rPrChange w:id="360" w:author="Matt Mitchell" w:date="2019-04-14T16:39:00Z">
                    <w:rPr/>
                  </w:rPrChange>
                </w:rPr>
                <w:t>, atm service access, language translation.</w:t>
              </w:r>
            </w:ins>
          </w:p>
        </w:tc>
        <w:tc>
          <w:tcPr>
            <w:tcW w:w="5220" w:type="dxa"/>
            <w:tcPrChange w:id="361" w:author="Matt Mitchell" w:date="2019-04-14T16:41:00Z">
              <w:tcPr>
                <w:tcW w:w="3235" w:type="dxa"/>
                <w:gridSpan w:val="2"/>
              </w:tcPr>
            </w:tcPrChange>
          </w:tcPr>
          <w:p w14:paraId="6C76AA91" w14:textId="776B4E2B" w:rsidR="00667B59" w:rsidRPr="00AA6F2B" w:rsidRDefault="00667B59" w:rsidP="00667B59">
            <w:pPr>
              <w:rPr>
                <w:ins w:id="362" w:author="Matt Mitchell" w:date="2019-04-14T15:26:00Z"/>
                <w:b/>
                <w:sz w:val="20"/>
                <w:szCs w:val="20"/>
                <w:rPrChange w:id="363" w:author="Matt Mitchell" w:date="2019-04-14T16:39:00Z">
                  <w:rPr>
                    <w:ins w:id="364" w:author="Matt Mitchell" w:date="2019-04-14T15:26:00Z"/>
                  </w:rPr>
                </w:rPrChange>
              </w:rPr>
            </w:pPr>
            <w:ins w:id="365" w:author="Matt Mitchell" w:date="2019-04-14T15:26:00Z">
              <w:r w:rsidRPr="00AA6F2B">
                <w:rPr>
                  <w:b/>
                  <w:sz w:val="20"/>
                  <w:szCs w:val="20"/>
                  <w:rPrChange w:id="366" w:author="Matt Mitchell" w:date="2019-04-14T16:39:00Z">
                    <w:rPr/>
                  </w:rPrChange>
                </w:rPr>
                <w:t>Attributes</w:t>
              </w:r>
            </w:ins>
          </w:p>
          <w:p w14:paraId="60C82519" w14:textId="31686C2B" w:rsidR="00667B59" w:rsidRPr="00AA6F2B" w:rsidRDefault="00667B59" w:rsidP="00667B59">
            <w:pPr>
              <w:rPr>
                <w:ins w:id="367" w:author="Matt Mitchell" w:date="2019-04-14T15:24:00Z"/>
                <w:sz w:val="20"/>
                <w:szCs w:val="20"/>
                <w:rPrChange w:id="368" w:author="Matt Mitchell" w:date="2019-04-14T16:39:00Z">
                  <w:rPr>
                    <w:ins w:id="369" w:author="Matt Mitchell" w:date="2019-04-14T15:24:00Z"/>
                  </w:rPr>
                </w:rPrChange>
              </w:rPr>
            </w:pPr>
            <w:proofErr w:type="spellStart"/>
            <w:ins w:id="370" w:author="Matt Mitchell" w:date="2019-04-14T15:24:00Z">
              <w:r w:rsidRPr="00AA6F2B">
                <w:rPr>
                  <w:sz w:val="20"/>
                  <w:szCs w:val="20"/>
                  <w:rPrChange w:id="371" w:author="Matt Mitchell" w:date="2019-04-14T16:39:00Z">
                    <w:rPr/>
                  </w:rPrChange>
                </w:rPr>
                <w:t>ResourceBundle</w:t>
              </w:r>
              <w:proofErr w:type="spellEnd"/>
              <w:r w:rsidRPr="00AA6F2B">
                <w:rPr>
                  <w:sz w:val="20"/>
                  <w:szCs w:val="20"/>
                  <w:rPrChange w:id="372" w:author="Matt Mitchell" w:date="2019-04-14T16:39:00Z">
                    <w:rPr/>
                  </w:rPrChange>
                </w:rPr>
                <w:t xml:space="preserve"> resources</w:t>
              </w:r>
            </w:ins>
          </w:p>
          <w:p w14:paraId="424BD3C3" w14:textId="70B8C606" w:rsidR="00667B59" w:rsidRPr="00AA6F2B" w:rsidRDefault="00667B59" w:rsidP="00667B59">
            <w:pPr>
              <w:rPr>
                <w:ins w:id="373" w:author="Matt Mitchell" w:date="2019-04-14T15:24:00Z"/>
                <w:sz w:val="20"/>
                <w:szCs w:val="20"/>
                <w:rPrChange w:id="374" w:author="Matt Mitchell" w:date="2019-04-14T16:39:00Z">
                  <w:rPr>
                    <w:ins w:id="375" w:author="Matt Mitchell" w:date="2019-04-14T15:24:00Z"/>
                  </w:rPr>
                </w:rPrChange>
              </w:rPr>
            </w:pPr>
            <w:ins w:id="376" w:author="Matt Mitchell" w:date="2019-04-14T15:24:00Z">
              <w:r w:rsidRPr="00AA6F2B">
                <w:rPr>
                  <w:sz w:val="20"/>
                  <w:szCs w:val="20"/>
                  <w:rPrChange w:id="377" w:author="Matt Mitchell" w:date="2019-04-14T16:39:00Z">
                    <w:rPr/>
                  </w:rPrChange>
                </w:rPr>
                <w:t>URL location</w:t>
              </w:r>
            </w:ins>
          </w:p>
          <w:p w14:paraId="5FC871EA" w14:textId="77777777" w:rsidR="00667B59" w:rsidRPr="00AA6F2B" w:rsidRDefault="00667B59" w:rsidP="00667B59">
            <w:pPr>
              <w:rPr>
                <w:ins w:id="378" w:author="Matt Mitchell" w:date="2019-04-14T15:27:00Z"/>
                <w:sz w:val="20"/>
                <w:szCs w:val="20"/>
                <w:rPrChange w:id="379" w:author="Matt Mitchell" w:date="2019-04-14T16:39:00Z">
                  <w:rPr>
                    <w:ins w:id="380" w:author="Matt Mitchell" w:date="2019-04-14T15:27:00Z"/>
                  </w:rPr>
                </w:rPrChange>
              </w:rPr>
            </w:pPr>
            <w:proofErr w:type="spellStart"/>
            <w:ins w:id="381" w:author="Matt Mitchell" w:date="2019-04-14T15:24:00Z">
              <w:r w:rsidRPr="00AA6F2B">
                <w:rPr>
                  <w:sz w:val="20"/>
                  <w:szCs w:val="20"/>
                  <w:rPrChange w:id="382" w:author="Matt Mitchell" w:date="2019-04-14T16:39:00Z">
                    <w:rPr/>
                  </w:rPrChange>
                </w:rPr>
                <w:t>IAtmService</w:t>
              </w:r>
              <w:proofErr w:type="spellEnd"/>
              <w:r w:rsidRPr="00AA6F2B">
                <w:rPr>
                  <w:sz w:val="20"/>
                  <w:szCs w:val="20"/>
                  <w:rPrChange w:id="383" w:author="Matt Mitchell" w:date="2019-04-14T16:39:00Z">
                    <w:rPr/>
                  </w:rPrChange>
                </w:rPr>
                <w:t xml:space="preserve"> </w:t>
              </w:r>
              <w:proofErr w:type="spellStart"/>
              <w:r w:rsidRPr="00AA6F2B">
                <w:rPr>
                  <w:sz w:val="20"/>
                  <w:szCs w:val="20"/>
                  <w:rPrChange w:id="384" w:author="Matt Mitchell" w:date="2019-04-14T16:39:00Z">
                    <w:rPr/>
                  </w:rPrChange>
                </w:rPr>
                <w:t>atmService</w:t>
              </w:r>
            </w:ins>
            <w:proofErr w:type="spellEnd"/>
          </w:p>
          <w:p w14:paraId="47CBCEF8" w14:textId="77777777" w:rsidR="00280B93" w:rsidRDefault="00280B93" w:rsidP="00667B59">
            <w:pPr>
              <w:rPr>
                <w:sz w:val="20"/>
                <w:szCs w:val="20"/>
              </w:rPr>
            </w:pPr>
            <w:proofErr w:type="spellStart"/>
            <w:r w:rsidRPr="00280B93">
              <w:rPr>
                <w:sz w:val="20"/>
                <w:szCs w:val="20"/>
              </w:rPr>
              <w:t>ObjectProperty</w:t>
            </w:r>
            <w:proofErr w:type="spellEnd"/>
            <w:r w:rsidRPr="00280B93">
              <w:rPr>
                <w:sz w:val="20"/>
                <w:szCs w:val="20"/>
              </w:rPr>
              <w:t>&lt;Locale&gt; locale</w:t>
            </w:r>
          </w:p>
          <w:p w14:paraId="022AF74A" w14:textId="5B3E154B" w:rsidR="00667B59" w:rsidRDefault="00280B93" w:rsidP="00667B59">
            <w:pPr>
              <w:rPr>
                <w:sz w:val="20"/>
                <w:szCs w:val="20"/>
              </w:rPr>
            </w:pPr>
            <w:proofErr w:type="spellStart"/>
            <w:r>
              <w:rPr>
                <w:sz w:val="20"/>
                <w:szCs w:val="20"/>
              </w:rPr>
              <w:t>IAtmService</w:t>
            </w:r>
            <w:proofErr w:type="spellEnd"/>
            <w:r>
              <w:rPr>
                <w:sz w:val="20"/>
                <w:szCs w:val="20"/>
              </w:rPr>
              <w:t xml:space="preserve"> </w:t>
            </w:r>
            <w:proofErr w:type="spellStart"/>
            <w:r>
              <w:rPr>
                <w:sz w:val="20"/>
                <w:szCs w:val="20"/>
              </w:rPr>
              <w:t>atmService</w:t>
            </w:r>
            <w:proofErr w:type="spellEnd"/>
          </w:p>
          <w:p w14:paraId="77C3BCF4" w14:textId="5D5BF69F" w:rsidR="00280B93" w:rsidRPr="00AA6F2B" w:rsidRDefault="00280B93" w:rsidP="00667B59">
            <w:pPr>
              <w:rPr>
                <w:ins w:id="385" w:author="Matt Mitchell" w:date="2019-04-14T15:33:00Z"/>
                <w:sz w:val="20"/>
                <w:szCs w:val="20"/>
                <w:rPrChange w:id="386" w:author="Matt Mitchell" w:date="2019-04-14T16:39:00Z">
                  <w:rPr>
                    <w:ins w:id="387" w:author="Matt Mitchell" w:date="2019-04-14T15:33:00Z"/>
                  </w:rPr>
                </w:rPrChange>
              </w:rPr>
            </w:pPr>
            <w:r>
              <w:rPr>
                <w:sz w:val="20"/>
                <w:szCs w:val="20"/>
              </w:rPr>
              <w:t xml:space="preserve">Stage </w:t>
            </w:r>
            <w:proofErr w:type="spellStart"/>
            <w:r>
              <w:rPr>
                <w:sz w:val="20"/>
                <w:szCs w:val="20"/>
              </w:rPr>
              <w:t>primaryStage</w:t>
            </w:r>
            <w:proofErr w:type="spellEnd"/>
          </w:p>
          <w:p w14:paraId="2EE076F6" w14:textId="77777777" w:rsidR="00667B59" w:rsidRPr="00AA6F2B" w:rsidRDefault="00667B59" w:rsidP="00667B59">
            <w:pPr>
              <w:rPr>
                <w:ins w:id="388" w:author="Matt Mitchell" w:date="2019-04-14T15:33:00Z"/>
                <w:sz w:val="20"/>
                <w:szCs w:val="20"/>
                <w:rPrChange w:id="389" w:author="Matt Mitchell" w:date="2019-04-14T16:39:00Z">
                  <w:rPr>
                    <w:ins w:id="390" w:author="Matt Mitchell" w:date="2019-04-14T15:33:00Z"/>
                  </w:rPr>
                </w:rPrChange>
              </w:rPr>
            </w:pPr>
          </w:p>
          <w:p w14:paraId="1F82AF42" w14:textId="77777777" w:rsidR="00667B59" w:rsidRPr="00AA6F2B" w:rsidDel="1C79D028" w:rsidRDefault="00667B59" w:rsidP="00667B59">
            <w:pPr>
              <w:rPr>
                <w:ins w:id="391" w:author="Matt Mitchell" w:date="2019-04-14T15:33:00Z"/>
                <w:rFonts w:eastAsia="Times New Roman"/>
                <w:b/>
                <w:snapToGrid w:val="0"/>
                <w:color w:val="000000"/>
                <w:w w:val="0"/>
                <w:sz w:val="20"/>
                <w:szCs w:val="20"/>
                <w:u w:color="00FF00"/>
                <w:bdr w:val="none" w:sz="0" w:space="0" w:color="000000"/>
                <w:shd w:val="clear" w:color="000000" w:fill="000000"/>
                <w:lang w:val="x-none" w:bidi="x-none"/>
                <w14:scene3d>
                  <w14:camera w14:prst="orthographicFront"/>
                  <w14:lightRig w14:rig="threePt" w14:dir="t">
                    <w14:rot w14:lat="0" w14:lon="11520" w14:rev="0"/>
                  </w14:lightRig>
                </w14:scene3d>
                <w14:props3d w14:extrusionH="416140" w14:contourW="-2147483648" w14:prstMaterial="none"/>
                <w14:cntxtAlts/>
                <w:rPrChange w:id="392" w:author="Matt Mitchell" w:date="2019-04-14T16:39:00Z">
                  <w:rPr>
                    <w:ins w:id="393" w:author="Matt Mitchell" w:date="2019-04-14T15:33:00Z"/>
                  </w:rPr>
                </w:rPrChange>
              </w:rPr>
            </w:pPr>
            <w:ins w:id="394" w:author="Matt Mitchell" w:date="2019-04-14T15:33:00Z">
              <w:r w:rsidRPr="00AA6F2B">
                <w:rPr>
                  <w:b/>
                  <w:sz w:val="20"/>
                  <w:szCs w:val="20"/>
                  <w:rPrChange w:id="395" w:author="Matt Mitchell" w:date="2019-04-14T16:39:00Z">
                    <w:rPr/>
                  </w:rPrChange>
                </w:rPr>
                <w:t>Met</w:t>
              </w:r>
              <w:r w:rsidRPr="00AA6F2B" w:rsidDel="1C79D028">
                <w:rPr>
                  <w:b/>
                  <w:sz w:val="20"/>
                  <w:szCs w:val="20"/>
                  <w:rPrChange w:id="396" w:author="Matt Mitchell" w:date="2019-04-14T16:39:00Z">
                    <w:rPr/>
                  </w:rPrChange>
                </w:rPr>
                <w:t>hods</w:t>
              </w:r>
            </w:ins>
          </w:p>
          <w:p w14:paraId="07AFA075" w14:textId="7F032BDA" w:rsidR="00C50BEF" w:rsidRPr="00AA6F2B" w:rsidRDefault="00C50BEF" w:rsidP="00C50BEF">
            <w:pPr>
              <w:rPr>
                <w:ins w:id="397" w:author="Matt Mitchell" w:date="2019-04-14T16:03:00Z"/>
                <w:sz w:val="20"/>
                <w:szCs w:val="20"/>
                <w:rPrChange w:id="398" w:author="Matt Mitchell" w:date="2019-04-14T16:39:00Z">
                  <w:rPr>
                    <w:ins w:id="399" w:author="Matt Mitchell" w:date="2019-04-14T16:03:00Z"/>
                  </w:rPr>
                </w:rPrChange>
              </w:rPr>
            </w:pPr>
            <w:ins w:id="400" w:author="Matt Mitchell" w:date="2019-04-14T16:03:00Z">
              <w:r w:rsidRPr="00AA6F2B">
                <w:rPr>
                  <w:sz w:val="20"/>
                  <w:szCs w:val="20"/>
                  <w:rPrChange w:id="401" w:author="Matt Mitchell" w:date="2019-04-14T16:39:00Z">
                    <w:rPr/>
                  </w:rPrChange>
                </w:rPr>
                <w:t xml:space="preserve">void </w:t>
              </w:r>
              <w:proofErr w:type="gramStart"/>
              <w:r w:rsidRPr="00AA6F2B">
                <w:rPr>
                  <w:sz w:val="20"/>
                  <w:szCs w:val="20"/>
                  <w:rPrChange w:id="402" w:author="Matt Mitchell" w:date="2019-04-14T16:39:00Z">
                    <w:rPr/>
                  </w:rPrChange>
                </w:rPr>
                <w:t>initialize(</w:t>
              </w:r>
              <w:proofErr w:type="gramEnd"/>
              <w:r w:rsidRPr="00AA6F2B">
                <w:rPr>
                  <w:sz w:val="20"/>
                  <w:szCs w:val="20"/>
                  <w:rPrChange w:id="403" w:author="Matt Mitchell" w:date="2019-04-14T16:39:00Z">
                    <w:rPr/>
                  </w:rPrChange>
                </w:rPr>
                <w:t xml:space="preserve">URL </w:t>
              </w:r>
              <w:proofErr w:type="spellStart"/>
              <w:r w:rsidRPr="00AA6F2B">
                <w:rPr>
                  <w:sz w:val="20"/>
                  <w:szCs w:val="20"/>
                  <w:rPrChange w:id="404" w:author="Matt Mitchell" w:date="2019-04-14T16:39:00Z">
                    <w:rPr/>
                  </w:rPrChange>
                </w:rPr>
                <w:t>url</w:t>
              </w:r>
              <w:proofErr w:type="spellEnd"/>
              <w:r w:rsidRPr="00AA6F2B">
                <w:rPr>
                  <w:sz w:val="20"/>
                  <w:szCs w:val="20"/>
                  <w:rPrChange w:id="405" w:author="Matt Mitchell" w:date="2019-04-14T16:39:00Z">
                    <w:rPr/>
                  </w:rPrChange>
                </w:rPr>
                <w:t xml:space="preserve">, </w:t>
              </w:r>
              <w:proofErr w:type="spellStart"/>
              <w:r w:rsidRPr="00AA6F2B">
                <w:rPr>
                  <w:sz w:val="20"/>
                  <w:szCs w:val="20"/>
                  <w:rPrChange w:id="406" w:author="Matt Mitchell" w:date="2019-04-14T16:39:00Z">
                    <w:rPr/>
                  </w:rPrChange>
                </w:rPr>
                <w:t>ResourceBundle</w:t>
              </w:r>
              <w:proofErr w:type="spellEnd"/>
              <w:r w:rsidRPr="00AA6F2B">
                <w:rPr>
                  <w:sz w:val="20"/>
                  <w:szCs w:val="20"/>
                  <w:rPrChange w:id="407" w:author="Matt Mitchell" w:date="2019-04-14T16:39:00Z">
                    <w:rPr/>
                  </w:rPrChange>
                </w:rPr>
                <w:t xml:space="preserve"> </w:t>
              </w:r>
              <w:proofErr w:type="spellStart"/>
              <w:r w:rsidRPr="00AA6F2B">
                <w:rPr>
                  <w:sz w:val="20"/>
                  <w:szCs w:val="20"/>
                  <w:rPrChange w:id="408" w:author="Matt Mitchell" w:date="2019-04-14T16:39:00Z">
                    <w:rPr/>
                  </w:rPrChange>
                </w:rPr>
                <w:t>rb</w:t>
              </w:r>
              <w:proofErr w:type="spellEnd"/>
              <w:r w:rsidRPr="00AA6F2B">
                <w:rPr>
                  <w:sz w:val="20"/>
                  <w:szCs w:val="20"/>
                  <w:rPrChange w:id="409" w:author="Matt Mitchell" w:date="2019-04-14T16:39:00Z">
                    <w:rPr/>
                  </w:rPrChange>
                </w:rPr>
                <w:t>)</w:t>
              </w:r>
            </w:ins>
          </w:p>
          <w:p w14:paraId="50484B1C" w14:textId="6F04566E" w:rsidR="00C50BEF" w:rsidRDefault="00C50BEF" w:rsidP="00C50BEF">
            <w:pPr>
              <w:rPr>
                <w:sz w:val="20"/>
                <w:szCs w:val="20"/>
              </w:rPr>
            </w:pPr>
            <w:proofErr w:type="spellStart"/>
            <w:ins w:id="410" w:author="Matt Mitchell" w:date="2019-04-14T16:03:00Z">
              <w:r w:rsidRPr="00AA6F2B">
                <w:rPr>
                  <w:sz w:val="20"/>
                  <w:szCs w:val="20"/>
                  <w:rPrChange w:id="411" w:author="Matt Mitchell" w:date="2019-04-14T16:39:00Z">
                    <w:rPr/>
                  </w:rPrChange>
                </w:rPr>
                <w:t>IAtmService</w:t>
              </w:r>
              <w:proofErr w:type="spellEnd"/>
              <w:r w:rsidRPr="00AA6F2B">
                <w:rPr>
                  <w:sz w:val="20"/>
                  <w:szCs w:val="20"/>
                  <w:rPrChange w:id="412" w:author="Matt Mitchell" w:date="2019-04-14T16:39:00Z">
                    <w:rPr/>
                  </w:rPrChange>
                </w:rPr>
                <w:t xml:space="preserve"> </w:t>
              </w:r>
              <w:proofErr w:type="spellStart"/>
              <w:proofErr w:type="gramStart"/>
              <w:r w:rsidRPr="00AA6F2B">
                <w:rPr>
                  <w:sz w:val="20"/>
                  <w:szCs w:val="20"/>
                  <w:rPrChange w:id="413" w:author="Matt Mitchell" w:date="2019-04-14T16:39:00Z">
                    <w:rPr/>
                  </w:rPrChange>
                </w:rPr>
                <w:t>getAtmService</w:t>
              </w:r>
              <w:proofErr w:type="spellEnd"/>
              <w:r w:rsidRPr="00AA6F2B">
                <w:rPr>
                  <w:sz w:val="20"/>
                  <w:szCs w:val="20"/>
                  <w:rPrChange w:id="414" w:author="Matt Mitchell" w:date="2019-04-14T16:39:00Z">
                    <w:rPr/>
                  </w:rPrChange>
                </w:rPr>
                <w:t>(</w:t>
              </w:r>
              <w:proofErr w:type="gramEnd"/>
              <w:r w:rsidRPr="00AA6F2B">
                <w:rPr>
                  <w:sz w:val="20"/>
                  <w:szCs w:val="20"/>
                  <w:rPrChange w:id="415" w:author="Matt Mitchell" w:date="2019-04-14T16:39:00Z">
                    <w:rPr/>
                  </w:rPrChange>
                </w:rPr>
                <w:t xml:space="preserve">) </w:t>
              </w:r>
            </w:ins>
          </w:p>
          <w:p w14:paraId="1474AF87" w14:textId="6ADC0ACA"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showMainPage(</w:t>
            </w:r>
            <w:proofErr w:type="spellEnd"/>
            <w:proofErr w:type="gramEnd"/>
            <w:r w:rsidRPr="00280B93">
              <w:rPr>
                <w:sz w:val="20"/>
                <w:szCs w:val="20"/>
              </w:rPr>
              <w:t>)</w:t>
            </w:r>
          </w:p>
          <w:p w14:paraId="1696E0B2" w14:textId="37F3A46A"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showLoginPage</w:t>
            </w:r>
            <w:proofErr w:type="spellEnd"/>
            <w:r w:rsidRPr="00280B93">
              <w:rPr>
                <w:sz w:val="20"/>
                <w:szCs w:val="20"/>
              </w:rPr>
              <w:t>(</w:t>
            </w:r>
            <w:proofErr w:type="gramEnd"/>
            <w:r w:rsidRPr="00280B93">
              <w:rPr>
                <w:sz w:val="20"/>
                <w:szCs w:val="20"/>
              </w:rPr>
              <w:t>)</w:t>
            </w:r>
          </w:p>
          <w:p w14:paraId="18F74EDA" w14:textId="0E9FE2FB"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showDepositPage</w:t>
            </w:r>
            <w:proofErr w:type="spellEnd"/>
            <w:r w:rsidRPr="00280B93">
              <w:rPr>
                <w:sz w:val="20"/>
                <w:szCs w:val="20"/>
              </w:rPr>
              <w:t>(</w:t>
            </w:r>
            <w:proofErr w:type="gramEnd"/>
            <w:r w:rsidRPr="00280B93">
              <w:rPr>
                <w:sz w:val="20"/>
                <w:szCs w:val="20"/>
              </w:rPr>
              <w:t>)</w:t>
            </w:r>
          </w:p>
          <w:p w14:paraId="26D37946" w14:textId="70FC6E9F"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showHistoryPage</w:t>
            </w:r>
            <w:proofErr w:type="spellEnd"/>
            <w:r w:rsidRPr="00280B93">
              <w:rPr>
                <w:sz w:val="20"/>
                <w:szCs w:val="20"/>
              </w:rPr>
              <w:t>(</w:t>
            </w:r>
            <w:proofErr w:type="gramEnd"/>
            <w:r w:rsidRPr="00280B93">
              <w:rPr>
                <w:sz w:val="20"/>
                <w:szCs w:val="20"/>
              </w:rPr>
              <w:t>)</w:t>
            </w:r>
          </w:p>
          <w:p w14:paraId="1F2CC638" w14:textId="3369D21B"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showTransferPage</w:t>
            </w:r>
            <w:proofErr w:type="spellEnd"/>
            <w:r w:rsidRPr="00280B93">
              <w:rPr>
                <w:sz w:val="20"/>
                <w:szCs w:val="20"/>
              </w:rPr>
              <w:t>(</w:t>
            </w:r>
            <w:proofErr w:type="gramEnd"/>
            <w:r w:rsidRPr="00280B93">
              <w:rPr>
                <w:sz w:val="20"/>
                <w:szCs w:val="20"/>
              </w:rPr>
              <w:t>)</w:t>
            </w:r>
          </w:p>
          <w:p w14:paraId="7DAE18B7" w14:textId="3C33904F"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showWithdrawPage</w:t>
            </w:r>
            <w:proofErr w:type="spellEnd"/>
            <w:r w:rsidRPr="00280B93">
              <w:rPr>
                <w:sz w:val="20"/>
                <w:szCs w:val="20"/>
              </w:rPr>
              <w:t>(</w:t>
            </w:r>
            <w:proofErr w:type="gramEnd"/>
            <w:r w:rsidRPr="00280B93">
              <w:rPr>
                <w:sz w:val="20"/>
                <w:szCs w:val="20"/>
              </w:rPr>
              <w:t>)</w:t>
            </w:r>
          </w:p>
          <w:p w14:paraId="21340064" w14:textId="60FE969F"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setStage</w:t>
            </w:r>
            <w:proofErr w:type="spellEnd"/>
            <w:r w:rsidRPr="00280B93">
              <w:rPr>
                <w:sz w:val="20"/>
                <w:szCs w:val="20"/>
              </w:rPr>
              <w:t>(</w:t>
            </w:r>
            <w:proofErr w:type="gramEnd"/>
            <w:r w:rsidRPr="00280B93">
              <w:rPr>
                <w:sz w:val="20"/>
                <w:szCs w:val="20"/>
              </w:rPr>
              <w:t>Stage stage)</w:t>
            </w:r>
          </w:p>
          <w:p w14:paraId="21E54707" w14:textId="07B5ED31" w:rsidR="00280B93" w:rsidRDefault="00280B93" w:rsidP="00C50BEF">
            <w:pPr>
              <w:rPr>
                <w:sz w:val="20"/>
                <w:szCs w:val="20"/>
              </w:rPr>
            </w:pPr>
            <w:r w:rsidRPr="00280B93">
              <w:rPr>
                <w:sz w:val="20"/>
                <w:szCs w:val="20"/>
              </w:rPr>
              <w:t xml:space="preserve">void </w:t>
            </w:r>
            <w:proofErr w:type="spellStart"/>
            <w:proofErr w:type="gramStart"/>
            <w:r w:rsidRPr="00280B93">
              <w:rPr>
                <w:sz w:val="20"/>
                <w:szCs w:val="20"/>
              </w:rPr>
              <w:t>showPage</w:t>
            </w:r>
            <w:proofErr w:type="spellEnd"/>
            <w:r w:rsidRPr="00280B93">
              <w:rPr>
                <w:sz w:val="20"/>
                <w:szCs w:val="20"/>
              </w:rPr>
              <w:t>(</w:t>
            </w:r>
            <w:proofErr w:type="gramEnd"/>
            <w:r w:rsidRPr="00280B93">
              <w:rPr>
                <w:sz w:val="20"/>
                <w:szCs w:val="20"/>
              </w:rPr>
              <w:t xml:space="preserve">String </w:t>
            </w:r>
            <w:proofErr w:type="spellStart"/>
            <w:r w:rsidRPr="00280B93">
              <w:rPr>
                <w:sz w:val="20"/>
                <w:szCs w:val="20"/>
              </w:rPr>
              <w:t>fxmlPath</w:t>
            </w:r>
            <w:proofErr w:type="spellEnd"/>
            <w:r w:rsidRPr="00280B93">
              <w:rPr>
                <w:sz w:val="20"/>
                <w:szCs w:val="20"/>
              </w:rPr>
              <w:t>)</w:t>
            </w:r>
          </w:p>
          <w:p w14:paraId="69592506" w14:textId="1BEE482D" w:rsidR="00280B93" w:rsidRPr="00AA6F2B" w:rsidRDefault="00280B93" w:rsidP="00C50BEF">
            <w:pPr>
              <w:rPr>
                <w:ins w:id="416" w:author="Matt Mitchell" w:date="2019-04-14T16:03:00Z"/>
                <w:sz w:val="20"/>
                <w:szCs w:val="20"/>
                <w:rPrChange w:id="417" w:author="Matt Mitchell" w:date="2019-04-14T16:39:00Z">
                  <w:rPr>
                    <w:ins w:id="418" w:author="Matt Mitchell" w:date="2019-04-14T16:03:00Z"/>
                  </w:rPr>
                </w:rPrChange>
              </w:rPr>
            </w:pPr>
            <w:proofErr w:type="spellStart"/>
            <w:proofErr w:type="gramStart"/>
            <w:r w:rsidRPr="00280B93">
              <w:rPr>
                <w:sz w:val="20"/>
                <w:szCs w:val="20"/>
              </w:rPr>
              <w:t>showError</w:t>
            </w:r>
            <w:proofErr w:type="spellEnd"/>
            <w:r w:rsidRPr="00280B93">
              <w:rPr>
                <w:sz w:val="20"/>
                <w:szCs w:val="20"/>
              </w:rPr>
              <w:t>(</w:t>
            </w:r>
            <w:proofErr w:type="gramEnd"/>
            <w:r w:rsidRPr="00280B93">
              <w:rPr>
                <w:sz w:val="20"/>
                <w:szCs w:val="20"/>
              </w:rPr>
              <w:t>String message)</w:t>
            </w:r>
          </w:p>
          <w:p w14:paraId="7DFE3459" w14:textId="350ACC19" w:rsidR="00C50BEF" w:rsidRPr="00AA6F2B" w:rsidRDefault="00C50BEF" w:rsidP="00C50BEF">
            <w:pPr>
              <w:rPr>
                <w:ins w:id="419" w:author="Matt Mitchell" w:date="2019-04-14T16:03:00Z"/>
                <w:sz w:val="20"/>
                <w:szCs w:val="20"/>
                <w:rPrChange w:id="420" w:author="Matt Mitchell" w:date="2019-04-14T16:39:00Z">
                  <w:rPr>
                    <w:ins w:id="421" w:author="Matt Mitchell" w:date="2019-04-14T16:03:00Z"/>
                  </w:rPr>
                </w:rPrChange>
              </w:rPr>
            </w:pPr>
            <w:ins w:id="422" w:author="Matt Mitchell" w:date="2019-04-14T16:03:00Z">
              <w:r w:rsidRPr="00AA6F2B">
                <w:rPr>
                  <w:sz w:val="20"/>
                  <w:szCs w:val="20"/>
                  <w:rPrChange w:id="423" w:author="Matt Mitchell" w:date="2019-04-14T16:39:00Z">
                    <w:rPr/>
                  </w:rPrChange>
                </w:rPr>
                <w:t xml:space="preserve">void </w:t>
              </w:r>
              <w:proofErr w:type="spellStart"/>
              <w:proofErr w:type="gramStart"/>
              <w:r w:rsidRPr="00AA6F2B">
                <w:rPr>
                  <w:sz w:val="20"/>
                  <w:szCs w:val="20"/>
                  <w:rPrChange w:id="424" w:author="Matt Mitchell" w:date="2019-04-14T16:39:00Z">
                    <w:rPr/>
                  </w:rPrChange>
                </w:rPr>
                <w:t>setLanguageId</w:t>
              </w:r>
              <w:proofErr w:type="spellEnd"/>
              <w:r w:rsidRPr="00AA6F2B">
                <w:rPr>
                  <w:sz w:val="20"/>
                  <w:szCs w:val="20"/>
                  <w:rPrChange w:id="425" w:author="Matt Mitchell" w:date="2019-04-14T16:39:00Z">
                    <w:rPr/>
                  </w:rPrChange>
                </w:rPr>
                <w:t>(</w:t>
              </w:r>
              <w:proofErr w:type="gramEnd"/>
              <w:r w:rsidRPr="00AA6F2B">
                <w:rPr>
                  <w:sz w:val="20"/>
                  <w:szCs w:val="20"/>
                  <w:rPrChange w:id="426" w:author="Matt Mitchell" w:date="2019-04-14T16:39:00Z">
                    <w:rPr/>
                  </w:rPrChange>
                </w:rPr>
                <w:t xml:space="preserve">String </w:t>
              </w:r>
              <w:proofErr w:type="spellStart"/>
              <w:r w:rsidRPr="00AA6F2B">
                <w:rPr>
                  <w:sz w:val="20"/>
                  <w:szCs w:val="20"/>
                  <w:rPrChange w:id="427" w:author="Matt Mitchell" w:date="2019-04-14T16:39:00Z">
                    <w:rPr/>
                  </w:rPrChange>
                </w:rPr>
                <w:t>langId</w:t>
              </w:r>
            </w:ins>
            <w:proofErr w:type="spellEnd"/>
            <w:r w:rsidR="00280B93" w:rsidRPr="00280B93">
              <w:rPr>
                <w:sz w:val="20"/>
                <w:szCs w:val="20"/>
              </w:rPr>
              <w:t>, String country</w:t>
            </w:r>
            <w:ins w:id="428" w:author="Matt Mitchell" w:date="2019-04-14T16:03:00Z">
              <w:r w:rsidRPr="00AA6F2B">
                <w:rPr>
                  <w:sz w:val="20"/>
                  <w:szCs w:val="20"/>
                  <w:rPrChange w:id="429" w:author="Matt Mitchell" w:date="2019-04-14T16:39:00Z">
                    <w:rPr/>
                  </w:rPrChange>
                </w:rPr>
                <w:t xml:space="preserve">) </w:t>
              </w:r>
            </w:ins>
          </w:p>
          <w:p w14:paraId="76EDB83E" w14:textId="77777777" w:rsidR="00667B59" w:rsidRDefault="00280B93">
            <w:pPr>
              <w:rPr>
                <w:sz w:val="20"/>
                <w:szCs w:val="20"/>
              </w:rPr>
            </w:pPr>
            <w:r w:rsidRPr="00280B93">
              <w:rPr>
                <w:sz w:val="20"/>
                <w:szCs w:val="20"/>
              </w:rPr>
              <w:t xml:space="preserve">String </w:t>
            </w:r>
            <w:proofErr w:type="spellStart"/>
            <w:proofErr w:type="gramStart"/>
            <w:r w:rsidRPr="00280B93">
              <w:rPr>
                <w:sz w:val="20"/>
                <w:szCs w:val="20"/>
              </w:rPr>
              <w:t>getTranslatedText</w:t>
            </w:r>
            <w:proofErr w:type="spellEnd"/>
            <w:r w:rsidRPr="00280B93">
              <w:rPr>
                <w:sz w:val="20"/>
                <w:szCs w:val="20"/>
              </w:rPr>
              <w:t>(</w:t>
            </w:r>
            <w:proofErr w:type="gramEnd"/>
            <w:r w:rsidRPr="00280B93">
              <w:rPr>
                <w:sz w:val="20"/>
                <w:szCs w:val="20"/>
              </w:rPr>
              <w:t xml:space="preserve">final String key, final Object... </w:t>
            </w:r>
            <w:proofErr w:type="spellStart"/>
            <w:r w:rsidRPr="00280B93">
              <w:rPr>
                <w:sz w:val="20"/>
                <w:szCs w:val="20"/>
              </w:rPr>
              <w:t>args</w:t>
            </w:r>
            <w:proofErr w:type="spellEnd"/>
            <w:r w:rsidRPr="00280B93">
              <w:rPr>
                <w:sz w:val="20"/>
                <w:szCs w:val="20"/>
              </w:rPr>
              <w:t>)</w:t>
            </w:r>
          </w:p>
          <w:p w14:paraId="4EEDBE4D" w14:textId="77777777" w:rsidR="00280B93" w:rsidRDefault="00280B93">
            <w:pPr>
              <w:rPr>
                <w:sz w:val="20"/>
                <w:szCs w:val="20"/>
              </w:rPr>
            </w:pPr>
            <w:proofErr w:type="spellStart"/>
            <w:r w:rsidRPr="00280B93">
              <w:rPr>
                <w:sz w:val="20"/>
                <w:szCs w:val="20"/>
              </w:rPr>
              <w:t>StringBinding</w:t>
            </w:r>
            <w:proofErr w:type="spellEnd"/>
            <w:r w:rsidRPr="00280B93">
              <w:rPr>
                <w:sz w:val="20"/>
                <w:szCs w:val="20"/>
              </w:rPr>
              <w:t xml:space="preserve"> </w:t>
            </w:r>
            <w:proofErr w:type="spellStart"/>
            <w:proofErr w:type="gramStart"/>
            <w:r w:rsidRPr="00280B93">
              <w:rPr>
                <w:sz w:val="20"/>
                <w:szCs w:val="20"/>
              </w:rPr>
              <w:t>createTranslatedTextBinding</w:t>
            </w:r>
            <w:proofErr w:type="spellEnd"/>
            <w:r w:rsidRPr="00280B93">
              <w:rPr>
                <w:sz w:val="20"/>
                <w:szCs w:val="20"/>
              </w:rPr>
              <w:t>(</w:t>
            </w:r>
            <w:proofErr w:type="gramEnd"/>
            <w:r w:rsidRPr="00280B93">
              <w:rPr>
                <w:sz w:val="20"/>
                <w:szCs w:val="20"/>
              </w:rPr>
              <w:t xml:space="preserve">final String key, Object... </w:t>
            </w:r>
            <w:proofErr w:type="spellStart"/>
            <w:r w:rsidRPr="00280B93">
              <w:rPr>
                <w:sz w:val="20"/>
                <w:szCs w:val="20"/>
              </w:rPr>
              <w:t>args</w:t>
            </w:r>
            <w:proofErr w:type="spellEnd"/>
            <w:r w:rsidRPr="00280B93">
              <w:rPr>
                <w:sz w:val="20"/>
                <w:szCs w:val="20"/>
              </w:rPr>
              <w:t>)</w:t>
            </w:r>
          </w:p>
          <w:p w14:paraId="7FDC37CE" w14:textId="439966AA" w:rsidR="00280B93" w:rsidRPr="00AA6F2B" w:rsidRDefault="00280B93">
            <w:pPr>
              <w:rPr>
                <w:ins w:id="430" w:author="Matt Mitchell" w:date="2019-04-14T14:06:00Z"/>
                <w:sz w:val="20"/>
                <w:szCs w:val="20"/>
                <w:rPrChange w:id="431" w:author="Matt Mitchell" w:date="2019-04-14T16:39:00Z">
                  <w:rPr>
                    <w:ins w:id="432" w:author="Matt Mitchell" w:date="2019-04-14T14:06:00Z"/>
                    <w:rFonts w:ascii="-webkit-standard" w:hAnsi="-webkit-standard"/>
                  </w:rPr>
                </w:rPrChange>
              </w:rPr>
            </w:pPr>
            <w:proofErr w:type="spellStart"/>
            <w:proofErr w:type="gramStart"/>
            <w:r w:rsidRPr="00280B93">
              <w:rPr>
                <w:sz w:val="20"/>
                <w:szCs w:val="20"/>
              </w:rPr>
              <w:t>showError</w:t>
            </w:r>
            <w:proofErr w:type="spellEnd"/>
            <w:r w:rsidRPr="00280B93">
              <w:rPr>
                <w:sz w:val="20"/>
                <w:szCs w:val="20"/>
              </w:rPr>
              <w:t>(</w:t>
            </w:r>
            <w:proofErr w:type="gramEnd"/>
            <w:r w:rsidRPr="00280B93">
              <w:rPr>
                <w:sz w:val="20"/>
                <w:szCs w:val="20"/>
              </w:rPr>
              <w:t>String message)</w:t>
            </w:r>
          </w:p>
        </w:tc>
      </w:tr>
      <w:tr w:rsidR="00667B59" w:rsidRPr="00B00560" w14:paraId="632FF165" w14:textId="77777777" w:rsidTr="00280B93">
        <w:trPr>
          <w:ins w:id="433" w:author="Matt Mitchell" w:date="2019-04-14T14:11:00Z"/>
          <w:trPrChange w:id="434" w:author="Matt Mitchell" w:date="2019-04-14T16:41:00Z">
            <w:trPr>
              <w:gridAfter w:val="0"/>
            </w:trPr>
          </w:trPrChange>
        </w:trPr>
        <w:tc>
          <w:tcPr>
            <w:tcW w:w="2785" w:type="dxa"/>
            <w:tcPrChange w:id="435" w:author="Matt Mitchell" w:date="2019-04-14T16:41:00Z">
              <w:tcPr>
                <w:tcW w:w="2965" w:type="dxa"/>
                <w:gridSpan w:val="2"/>
              </w:tcPr>
            </w:tcPrChange>
          </w:tcPr>
          <w:p w14:paraId="5D54D86D" w14:textId="4C158A2A" w:rsidR="00667B59" w:rsidRPr="00AA6F2B" w:rsidRDefault="00667B59" w:rsidP="00667B59">
            <w:pPr>
              <w:rPr>
                <w:ins w:id="436" w:author="Matt Mitchell" w:date="2019-04-14T14:11:00Z"/>
                <w:sz w:val="20"/>
                <w:szCs w:val="20"/>
                <w:rPrChange w:id="437" w:author="Matt Mitchell" w:date="2019-04-14T16:39:00Z">
                  <w:rPr>
                    <w:ins w:id="438" w:author="Matt Mitchell" w:date="2019-04-14T14:11:00Z"/>
                    <w:b/>
                    <w:color w:val="5B9BD5" w:themeColor="accent5"/>
                  </w:rPr>
                </w:rPrChange>
              </w:rPr>
            </w:pPr>
            <w:proofErr w:type="spellStart"/>
            <w:ins w:id="439" w:author="Matt Mitchell" w:date="2019-04-14T14:12:00Z">
              <w:r w:rsidRPr="00AA6F2B">
                <w:rPr>
                  <w:sz w:val="20"/>
                  <w:szCs w:val="20"/>
                  <w:rPrChange w:id="440" w:author="Matt Mitchell" w:date="2019-04-14T16:39:00Z">
                    <w:rPr>
                      <w:b/>
                      <w:color w:val="5B9BD5" w:themeColor="accent5"/>
                    </w:rPr>
                  </w:rPrChange>
                </w:rPr>
                <w:t>DepositPage.fxml</w:t>
              </w:r>
            </w:ins>
            <w:proofErr w:type="spellEnd"/>
          </w:p>
        </w:tc>
        <w:tc>
          <w:tcPr>
            <w:tcW w:w="1890" w:type="dxa"/>
            <w:tcPrChange w:id="441" w:author="Matt Mitchell" w:date="2019-04-14T16:41:00Z">
              <w:tcPr>
                <w:tcW w:w="3515" w:type="dxa"/>
                <w:gridSpan w:val="3"/>
              </w:tcPr>
            </w:tcPrChange>
          </w:tcPr>
          <w:p w14:paraId="1AFFA7AA" w14:textId="5BE906C2" w:rsidR="00667B59" w:rsidRPr="00AA6F2B" w:rsidRDefault="00667B59" w:rsidP="00667B59">
            <w:pPr>
              <w:rPr>
                <w:ins w:id="442" w:author="Matt Mitchell" w:date="2019-04-14T14:11:00Z"/>
                <w:sz w:val="20"/>
                <w:szCs w:val="20"/>
                <w:rPrChange w:id="443" w:author="Matt Mitchell" w:date="2019-04-14T16:39:00Z">
                  <w:rPr>
                    <w:ins w:id="444" w:author="Matt Mitchell" w:date="2019-04-14T14:11:00Z"/>
                  </w:rPr>
                </w:rPrChange>
              </w:rPr>
            </w:pPr>
            <w:ins w:id="445" w:author="Matt Mitchell" w:date="2019-04-14T14:12:00Z">
              <w:r w:rsidRPr="00AA6F2B">
                <w:rPr>
                  <w:sz w:val="20"/>
                  <w:szCs w:val="20"/>
                  <w:rPrChange w:id="446" w:author="Matt Mitchell" w:date="2019-04-14T16:39:00Z">
                    <w:rPr/>
                  </w:rPrChange>
                </w:rPr>
                <w:t xml:space="preserve">Holds layout </w:t>
              </w:r>
            </w:ins>
            <w:ins w:id="447" w:author="Matt Mitchell" w:date="2019-04-14T14:16:00Z">
              <w:r w:rsidRPr="00AA6F2B">
                <w:rPr>
                  <w:sz w:val="20"/>
                  <w:szCs w:val="20"/>
                  <w:rPrChange w:id="448" w:author="Matt Mitchell" w:date="2019-04-14T16:39:00Z">
                    <w:rPr/>
                  </w:rPrChange>
                </w:rPr>
                <w:t xml:space="preserve">and control </w:t>
              </w:r>
            </w:ins>
            <w:ins w:id="449" w:author="Matt Mitchell" w:date="2019-04-14T14:12:00Z">
              <w:r w:rsidRPr="00AA6F2B">
                <w:rPr>
                  <w:sz w:val="20"/>
                  <w:szCs w:val="20"/>
                  <w:rPrChange w:id="450" w:author="Matt Mitchell" w:date="2019-04-14T16:39:00Z">
                    <w:rPr/>
                  </w:rPrChange>
                </w:rPr>
                <w:t xml:space="preserve">information </w:t>
              </w:r>
            </w:ins>
            <w:ins w:id="451" w:author="Matt Mitchell" w:date="2019-04-14T14:19:00Z">
              <w:r w:rsidRPr="00AA6F2B">
                <w:rPr>
                  <w:sz w:val="20"/>
                  <w:szCs w:val="20"/>
                  <w:rPrChange w:id="452" w:author="Matt Mitchell" w:date="2019-04-14T16:39:00Z">
                    <w:rPr/>
                  </w:rPrChange>
                </w:rPr>
                <w:t>for</w:t>
              </w:r>
            </w:ins>
            <w:ins w:id="453" w:author="Matt Mitchell" w:date="2019-04-14T14:12:00Z">
              <w:r w:rsidRPr="00AA6F2B">
                <w:rPr>
                  <w:sz w:val="20"/>
                  <w:szCs w:val="20"/>
                  <w:rPrChange w:id="454" w:author="Matt Mitchell" w:date="2019-04-14T16:39:00Z">
                    <w:rPr/>
                  </w:rPrChange>
                </w:rPr>
                <w:t xml:space="preserve"> the Depo</w:t>
              </w:r>
            </w:ins>
            <w:ins w:id="455" w:author="Matt Mitchell" w:date="2019-04-14T14:13:00Z">
              <w:r w:rsidRPr="00AA6F2B">
                <w:rPr>
                  <w:sz w:val="20"/>
                  <w:szCs w:val="20"/>
                  <w:rPrChange w:id="456" w:author="Matt Mitchell" w:date="2019-04-14T16:39:00Z">
                    <w:rPr/>
                  </w:rPrChange>
                </w:rPr>
                <w:t>sit Page</w:t>
              </w:r>
            </w:ins>
          </w:p>
        </w:tc>
        <w:tc>
          <w:tcPr>
            <w:tcW w:w="5220" w:type="dxa"/>
            <w:tcPrChange w:id="457" w:author="Matt Mitchell" w:date="2019-04-14T16:41:00Z">
              <w:tcPr>
                <w:tcW w:w="3235" w:type="dxa"/>
                <w:gridSpan w:val="2"/>
              </w:tcPr>
            </w:tcPrChange>
          </w:tcPr>
          <w:p w14:paraId="2E8FF17C" w14:textId="3F98C983" w:rsidR="00667B59" w:rsidRPr="00AA6F2B" w:rsidRDefault="00667B59" w:rsidP="00667B59">
            <w:pPr>
              <w:rPr>
                <w:ins w:id="458" w:author="Matt Mitchell" w:date="2019-04-14T14:11:00Z"/>
                <w:sz w:val="20"/>
                <w:szCs w:val="20"/>
                <w:rPrChange w:id="459" w:author="Matt Mitchell" w:date="2019-04-14T16:39:00Z">
                  <w:rPr>
                    <w:ins w:id="460" w:author="Matt Mitchell" w:date="2019-04-14T14:11:00Z"/>
                    <w:rFonts w:ascii="-webkit-standard" w:hAnsi="-webkit-standard"/>
                  </w:rPr>
                </w:rPrChange>
              </w:rPr>
            </w:pPr>
            <w:ins w:id="461" w:author="Matt Mitchell" w:date="2019-04-14T15:32:00Z">
              <w:r w:rsidRPr="00AA6F2B">
                <w:rPr>
                  <w:sz w:val="20"/>
                  <w:szCs w:val="20"/>
                  <w:rPrChange w:id="462" w:author="Matt Mitchell" w:date="2019-04-14T16:39:00Z">
                    <w:rPr/>
                  </w:rPrChange>
                </w:rPr>
                <w:t>N/A</w:t>
              </w:r>
            </w:ins>
          </w:p>
        </w:tc>
      </w:tr>
      <w:tr w:rsidR="00667B59" w:rsidRPr="00B00560" w14:paraId="103E5C91" w14:textId="77777777" w:rsidTr="00280B93">
        <w:trPr>
          <w:ins w:id="463" w:author="Matt Mitchell" w:date="2019-04-14T14:13:00Z"/>
          <w:trPrChange w:id="464" w:author="Matt Mitchell" w:date="2019-04-14T16:41:00Z">
            <w:trPr>
              <w:gridAfter w:val="0"/>
            </w:trPr>
          </w:trPrChange>
        </w:trPr>
        <w:tc>
          <w:tcPr>
            <w:tcW w:w="2785" w:type="dxa"/>
            <w:tcPrChange w:id="465" w:author="Matt Mitchell" w:date="2019-04-14T16:41:00Z">
              <w:tcPr>
                <w:tcW w:w="2965" w:type="dxa"/>
                <w:gridSpan w:val="2"/>
              </w:tcPr>
            </w:tcPrChange>
          </w:tcPr>
          <w:p w14:paraId="19533DC4" w14:textId="03CEF8E3" w:rsidR="00667B59" w:rsidRPr="00AA6F2B" w:rsidRDefault="00667B59" w:rsidP="00667B59">
            <w:pPr>
              <w:rPr>
                <w:ins w:id="466" w:author="Matt Mitchell" w:date="2019-04-14T14:13:00Z"/>
                <w:sz w:val="20"/>
                <w:szCs w:val="20"/>
                <w:rPrChange w:id="467" w:author="Matt Mitchell" w:date="2019-04-14T16:39:00Z">
                  <w:rPr>
                    <w:ins w:id="468" w:author="Matt Mitchell" w:date="2019-04-14T14:13:00Z"/>
                    <w:b/>
                    <w:color w:val="5B9BD5" w:themeColor="accent5"/>
                  </w:rPr>
                </w:rPrChange>
              </w:rPr>
            </w:pPr>
            <w:ins w:id="469" w:author="Matt Mitchell" w:date="2019-04-14T14:13:00Z">
              <w:r w:rsidRPr="00AA6F2B">
                <w:rPr>
                  <w:sz w:val="20"/>
                  <w:szCs w:val="20"/>
                  <w:rPrChange w:id="470" w:author="Matt Mitchell" w:date="2019-04-14T16:39:00Z">
                    <w:rPr>
                      <w:b/>
                      <w:color w:val="5B9BD5" w:themeColor="accent5"/>
                    </w:rPr>
                  </w:rPrChange>
                </w:rPr>
                <w:t>Depos</w:t>
              </w:r>
            </w:ins>
            <w:ins w:id="471" w:author="Matt Mitchell" w:date="2019-04-14T14:14:00Z">
              <w:r w:rsidRPr="00AA6F2B">
                <w:rPr>
                  <w:sz w:val="20"/>
                  <w:szCs w:val="20"/>
                  <w:rPrChange w:id="472" w:author="Matt Mitchell" w:date="2019-04-14T16:39:00Z">
                    <w:rPr>
                      <w:b/>
                      <w:color w:val="5B9BD5" w:themeColor="accent5"/>
                    </w:rPr>
                  </w:rPrChange>
                </w:rPr>
                <w:t>itPageController.java</w:t>
              </w:r>
            </w:ins>
          </w:p>
        </w:tc>
        <w:tc>
          <w:tcPr>
            <w:tcW w:w="1890" w:type="dxa"/>
            <w:tcPrChange w:id="473" w:author="Matt Mitchell" w:date="2019-04-14T16:41:00Z">
              <w:tcPr>
                <w:tcW w:w="3515" w:type="dxa"/>
                <w:gridSpan w:val="3"/>
              </w:tcPr>
            </w:tcPrChange>
          </w:tcPr>
          <w:p w14:paraId="297555C1" w14:textId="6932B1DF" w:rsidR="00667B59" w:rsidRPr="00AA6F2B" w:rsidRDefault="00667B59" w:rsidP="00667B59">
            <w:pPr>
              <w:rPr>
                <w:ins w:id="474" w:author="Matt Mitchell" w:date="2019-04-14T14:13:00Z"/>
                <w:sz w:val="20"/>
                <w:szCs w:val="20"/>
                <w:rPrChange w:id="475" w:author="Matt Mitchell" w:date="2019-04-14T16:39:00Z">
                  <w:rPr>
                    <w:ins w:id="476" w:author="Matt Mitchell" w:date="2019-04-14T14:13:00Z"/>
                  </w:rPr>
                </w:rPrChange>
              </w:rPr>
            </w:pPr>
            <w:ins w:id="477" w:author="Matt Mitchell" w:date="2019-04-14T14:14:00Z">
              <w:r w:rsidRPr="00AA6F2B">
                <w:rPr>
                  <w:sz w:val="20"/>
                  <w:szCs w:val="20"/>
                  <w:rPrChange w:id="478" w:author="Matt Mitchell" w:date="2019-04-14T16:39:00Z">
                    <w:rPr/>
                  </w:rPrChange>
                </w:rPr>
                <w:t xml:space="preserve">The “controller” for the deposit </w:t>
              </w:r>
            </w:ins>
            <w:ins w:id="479" w:author="Matt Mitchell" w:date="2019-04-14T14:15:00Z">
              <w:r w:rsidRPr="00AA6F2B">
                <w:rPr>
                  <w:sz w:val="20"/>
                  <w:szCs w:val="20"/>
                  <w:rPrChange w:id="480" w:author="Matt Mitchell" w:date="2019-04-14T16:39:00Z">
                    <w:rPr/>
                  </w:rPrChange>
                </w:rPr>
                <w:t xml:space="preserve">page.  </w:t>
              </w:r>
            </w:ins>
            <w:ins w:id="481" w:author="Matt Mitchell" w:date="2019-04-14T14:31:00Z">
              <w:r w:rsidRPr="00AA6F2B">
                <w:rPr>
                  <w:sz w:val="20"/>
                  <w:szCs w:val="20"/>
                  <w:rPrChange w:id="482" w:author="Matt Mitchell" w:date="2019-04-14T16:39:00Z">
                    <w:rPr/>
                  </w:rPrChange>
                </w:rPr>
                <w:t xml:space="preserve">Contains method which validate user input </w:t>
              </w:r>
            </w:ins>
            <w:ins w:id="483" w:author="Matt Mitchell" w:date="2019-04-14T15:38:00Z">
              <w:r w:rsidRPr="00AA6F2B">
                <w:rPr>
                  <w:sz w:val="20"/>
                  <w:szCs w:val="20"/>
                  <w:rPrChange w:id="484" w:author="Matt Mitchell" w:date="2019-04-14T16:39:00Z">
                    <w:rPr/>
                  </w:rPrChange>
                </w:rPr>
                <w:t>for making a deposit and trigger the operation on the atm service layer</w:t>
              </w:r>
            </w:ins>
            <w:ins w:id="485" w:author="Matt Mitchell" w:date="2019-04-14T14:31:00Z">
              <w:r w:rsidRPr="00AA6F2B">
                <w:rPr>
                  <w:sz w:val="20"/>
                  <w:szCs w:val="20"/>
                  <w:rPrChange w:id="486" w:author="Matt Mitchell" w:date="2019-04-14T16:39:00Z">
                    <w:rPr/>
                  </w:rPrChange>
                </w:rPr>
                <w:t>.</w:t>
              </w:r>
            </w:ins>
          </w:p>
        </w:tc>
        <w:tc>
          <w:tcPr>
            <w:tcW w:w="5220" w:type="dxa"/>
            <w:tcPrChange w:id="487" w:author="Matt Mitchell" w:date="2019-04-14T16:41:00Z">
              <w:tcPr>
                <w:tcW w:w="3235" w:type="dxa"/>
                <w:gridSpan w:val="2"/>
              </w:tcPr>
            </w:tcPrChange>
          </w:tcPr>
          <w:p w14:paraId="035D232B" w14:textId="6227861D" w:rsidR="00667B59" w:rsidRPr="00AA6F2B" w:rsidRDefault="00667B59" w:rsidP="00667B59">
            <w:pPr>
              <w:rPr>
                <w:ins w:id="488" w:author="Matt Mitchell" w:date="2019-04-14T15:33:00Z"/>
                <w:rFonts w:eastAsia="Times New Roman"/>
                <w:b/>
                <w:snapToGrid w:val="0"/>
                <w:color w:val="000000"/>
                <w:w w:val="0"/>
                <w:sz w:val="20"/>
                <w:szCs w:val="20"/>
                <w:u w:color="000000"/>
                <w:bdr w:val="none" w:sz="0" w:space="0" w:color="000000"/>
                <w:shd w:val="clear" w:color="000000" w:fill="000000"/>
                <w:lang w:val="x-none" w:eastAsia="x-none" w:bidi="x-none"/>
                <w:rPrChange w:id="489" w:author="Matt Mitchell" w:date="2019-04-14T16:39:00Z">
                  <w:rPr>
                    <w:ins w:id="490" w:author="Matt Mitchell" w:date="2019-04-14T15:33:00Z"/>
                    <w:rFonts w:eastAsia="Times New Roman"/>
                    <w:b/>
                    <w:snapToGrid w:val="0"/>
                    <w:color w:val="000000"/>
                    <w:w w:val="0"/>
                    <w:sz w:val="0"/>
                    <w:szCs w:val="0"/>
                    <w:u w:color="000000"/>
                    <w:bdr w:val="none" w:sz="0" w:space="0" w:color="000000"/>
                    <w:shd w:val="clear" w:color="000000" w:fill="000000"/>
                    <w:lang w:val="x-none" w:eastAsia="x-none" w:bidi="x-none"/>
                  </w:rPr>
                </w:rPrChange>
              </w:rPr>
            </w:pPr>
            <w:proofErr w:type="spellStart"/>
            <w:ins w:id="491" w:author="Matt Mitchell" w:date="2019-04-14T15:33:00Z">
              <w:r w:rsidRPr="00AA6F2B">
                <w:rPr>
                  <w:b/>
                  <w:sz w:val="20"/>
                  <w:szCs w:val="20"/>
                  <w:rPrChange w:id="492" w:author="Matt Mitchell" w:date="2019-04-14T16:39:00Z">
                    <w:rPr/>
                  </w:rPrChange>
                </w:rPr>
                <w:t>At</w:t>
              </w:r>
              <w:r w:rsidRPr="00AA6F2B" w:rsidDel="1C79D028">
                <w:rPr>
                  <w:b/>
                  <w:sz w:val="20"/>
                  <w:szCs w:val="20"/>
                  <w:rPrChange w:id="493" w:author="Matt Mitchell" w:date="2019-04-14T16:39:00Z">
                    <w:rPr/>
                  </w:rPrChange>
                </w:rPr>
                <w:t>ributes</w:t>
              </w:r>
              <w:proofErr w:type="spellEnd"/>
            </w:ins>
          </w:p>
          <w:p w14:paraId="2FD2FE00" w14:textId="01B1AF52" w:rsidR="00667B59" w:rsidRDefault="00280B93" w:rsidP="00667B59">
            <w:pPr>
              <w:rPr>
                <w:sz w:val="20"/>
                <w:szCs w:val="20"/>
              </w:rPr>
            </w:pPr>
            <w:r w:rsidRPr="00280B93">
              <w:rPr>
                <w:sz w:val="20"/>
                <w:szCs w:val="20"/>
              </w:rPr>
              <w:t xml:space="preserve">Label </w:t>
            </w:r>
            <w:proofErr w:type="spellStart"/>
            <w:r w:rsidRPr="00280B93">
              <w:rPr>
                <w:sz w:val="20"/>
                <w:szCs w:val="20"/>
              </w:rPr>
              <w:t>topLabel</w:t>
            </w:r>
            <w:proofErr w:type="spellEnd"/>
          </w:p>
          <w:p w14:paraId="189F7C43" w14:textId="4CD4CF20" w:rsidR="00280B93" w:rsidRDefault="00280B93" w:rsidP="00667B59">
            <w:pPr>
              <w:rPr>
                <w:sz w:val="20"/>
                <w:szCs w:val="20"/>
              </w:rPr>
            </w:pPr>
            <w:r w:rsidRPr="00280B93">
              <w:rPr>
                <w:sz w:val="20"/>
                <w:szCs w:val="20"/>
              </w:rPr>
              <w:t xml:space="preserve">Label </w:t>
            </w:r>
            <w:proofErr w:type="spellStart"/>
            <w:r w:rsidRPr="00280B93">
              <w:rPr>
                <w:sz w:val="20"/>
                <w:szCs w:val="20"/>
              </w:rPr>
              <w:t>checkingAmountLabel</w:t>
            </w:r>
            <w:proofErr w:type="spellEnd"/>
          </w:p>
          <w:p w14:paraId="1B1ADA31" w14:textId="192A4257" w:rsidR="00280B93" w:rsidRDefault="00280B93" w:rsidP="00667B59">
            <w:pPr>
              <w:rPr>
                <w:sz w:val="20"/>
                <w:szCs w:val="20"/>
              </w:rPr>
            </w:pPr>
            <w:r w:rsidRPr="00280B93">
              <w:rPr>
                <w:sz w:val="20"/>
                <w:szCs w:val="20"/>
              </w:rPr>
              <w:t xml:space="preserve">Label </w:t>
            </w:r>
            <w:proofErr w:type="spellStart"/>
            <w:r w:rsidRPr="00280B93">
              <w:rPr>
                <w:sz w:val="20"/>
                <w:szCs w:val="20"/>
              </w:rPr>
              <w:t>savingsAmountLabel</w:t>
            </w:r>
            <w:proofErr w:type="spellEnd"/>
          </w:p>
          <w:p w14:paraId="053FC206" w14:textId="38DFED96" w:rsidR="00280B93" w:rsidRDefault="00280B93" w:rsidP="00667B59">
            <w:pPr>
              <w:rPr>
                <w:sz w:val="20"/>
                <w:szCs w:val="20"/>
              </w:rPr>
            </w:pPr>
            <w:r w:rsidRPr="00280B93">
              <w:rPr>
                <w:sz w:val="20"/>
                <w:szCs w:val="20"/>
              </w:rPr>
              <w:t xml:space="preserve">Label </w:t>
            </w:r>
            <w:proofErr w:type="spellStart"/>
            <w:r w:rsidRPr="00280B93">
              <w:rPr>
                <w:sz w:val="20"/>
                <w:szCs w:val="20"/>
              </w:rPr>
              <w:t>lastTransactionDateLabel</w:t>
            </w:r>
            <w:proofErr w:type="spellEnd"/>
          </w:p>
          <w:p w14:paraId="01AA71D5" w14:textId="6CB9888A" w:rsidR="00280B93" w:rsidRDefault="00280B93" w:rsidP="00667B59">
            <w:pPr>
              <w:rPr>
                <w:sz w:val="20"/>
                <w:szCs w:val="20"/>
              </w:rPr>
            </w:pPr>
            <w:proofErr w:type="spellStart"/>
            <w:r w:rsidRPr="00280B93">
              <w:rPr>
                <w:sz w:val="20"/>
                <w:szCs w:val="20"/>
              </w:rPr>
              <w:t>TextField</w:t>
            </w:r>
            <w:proofErr w:type="spellEnd"/>
            <w:r w:rsidRPr="00280B93">
              <w:rPr>
                <w:sz w:val="20"/>
                <w:szCs w:val="20"/>
              </w:rPr>
              <w:t xml:space="preserve"> </w:t>
            </w:r>
            <w:proofErr w:type="spellStart"/>
            <w:r w:rsidRPr="00280B93">
              <w:rPr>
                <w:sz w:val="20"/>
                <w:szCs w:val="20"/>
              </w:rPr>
              <w:t>depositAmount</w:t>
            </w:r>
            <w:proofErr w:type="spellEnd"/>
          </w:p>
          <w:p w14:paraId="24B80AE0" w14:textId="41D30DDC" w:rsidR="00280B93" w:rsidRDefault="00280B93" w:rsidP="00667B59">
            <w:pPr>
              <w:rPr>
                <w:sz w:val="20"/>
                <w:szCs w:val="20"/>
              </w:rPr>
            </w:pPr>
            <w:r w:rsidRPr="00280B93">
              <w:rPr>
                <w:sz w:val="20"/>
                <w:szCs w:val="20"/>
              </w:rPr>
              <w:t xml:space="preserve">String </w:t>
            </w:r>
            <w:proofErr w:type="spellStart"/>
            <w:r w:rsidRPr="00280B93">
              <w:rPr>
                <w:sz w:val="20"/>
                <w:szCs w:val="20"/>
              </w:rPr>
              <w:t>selectedAccountType</w:t>
            </w:r>
            <w:proofErr w:type="spellEnd"/>
          </w:p>
          <w:p w14:paraId="58C793AD" w14:textId="01AD918B" w:rsidR="00280B93" w:rsidRPr="00AA6F2B" w:rsidRDefault="00280B93" w:rsidP="00667B59">
            <w:pPr>
              <w:rPr>
                <w:ins w:id="494" w:author="Matt Mitchell" w:date="2019-04-14T15:34:00Z"/>
                <w:sz w:val="20"/>
                <w:szCs w:val="20"/>
                <w:rPrChange w:id="495" w:author="Matt Mitchell" w:date="2019-04-14T16:39:00Z">
                  <w:rPr>
                    <w:ins w:id="496" w:author="Matt Mitchell" w:date="2019-04-14T15:34:00Z"/>
                    <w:b/>
                  </w:rPr>
                </w:rPrChange>
              </w:rPr>
            </w:pPr>
            <w:proofErr w:type="spellStart"/>
            <w:r w:rsidRPr="00280B93">
              <w:rPr>
                <w:sz w:val="20"/>
                <w:szCs w:val="20"/>
              </w:rPr>
              <w:t>ComboBox</w:t>
            </w:r>
            <w:proofErr w:type="spellEnd"/>
            <w:r w:rsidRPr="00280B93">
              <w:rPr>
                <w:sz w:val="20"/>
                <w:szCs w:val="20"/>
              </w:rPr>
              <w:t xml:space="preserve">&lt;String&gt; </w:t>
            </w:r>
            <w:proofErr w:type="spellStart"/>
            <w:r w:rsidRPr="00280B93">
              <w:rPr>
                <w:sz w:val="20"/>
                <w:szCs w:val="20"/>
              </w:rPr>
              <w:t>fromAccount</w:t>
            </w:r>
            <w:proofErr w:type="spellEnd"/>
          </w:p>
          <w:p w14:paraId="678C4340" w14:textId="77777777" w:rsidR="00667B59" w:rsidRPr="00AA6F2B" w:rsidRDefault="00667B59" w:rsidP="00667B59">
            <w:pPr>
              <w:rPr>
                <w:ins w:id="497" w:author="Matt Mitchell" w:date="2019-04-14T15:33:00Z"/>
                <w:b/>
                <w:sz w:val="20"/>
                <w:szCs w:val="20"/>
                <w:rPrChange w:id="498" w:author="Matt Mitchell" w:date="2019-04-14T16:39:00Z">
                  <w:rPr>
                    <w:ins w:id="499" w:author="Matt Mitchell" w:date="2019-04-14T15:33:00Z"/>
                  </w:rPr>
                </w:rPrChange>
              </w:rPr>
            </w:pPr>
          </w:p>
          <w:p w14:paraId="2649DD9D" w14:textId="404CD5E9" w:rsidR="00667B59" w:rsidRPr="00AA6F2B" w:rsidDel="1C79D028" w:rsidRDefault="00667B59" w:rsidP="00667B59">
            <w:pPr>
              <w:rPr>
                <w:ins w:id="500" w:author="Matt Mitchell" w:date="2019-04-14T15:33:00Z"/>
                <w:rFonts w:eastAsia="Times New Roman"/>
                <w:b/>
                <w:snapToGrid w:val="0"/>
                <w:color w:val="000000"/>
                <w:w w:val="0"/>
                <w:sz w:val="20"/>
                <w:szCs w:val="20"/>
                <w:u w:color="00FF00"/>
                <w:bdr w:val="none" w:sz="0" w:space="0" w:color="000000"/>
                <w:shd w:val="clear" w:color="000000" w:fill="000000"/>
                <w:lang w:val="x-none" w:bidi="x-none"/>
                <w14:scene3d>
                  <w14:camera w14:prst="orthographicFront"/>
                  <w14:lightRig w14:rig="threePt" w14:dir="t">
                    <w14:rot w14:lat="0" w14:lon="11520" w14:rev="0"/>
                  </w14:lightRig>
                </w14:scene3d>
                <w14:props3d w14:extrusionH="416140" w14:contourW="-2147483648" w14:prstMaterial="none"/>
                <w14:cntxtAlts/>
                <w:rPrChange w:id="501" w:author="Matt Mitchell" w:date="2019-04-14T16:39:00Z">
                  <w:rPr>
                    <w:ins w:id="502" w:author="Matt Mitchell" w:date="2019-04-14T15:33:00Z"/>
                  </w:rPr>
                </w:rPrChange>
              </w:rPr>
            </w:pPr>
            <w:ins w:id="503" w:author="Matt Mitchell" w:date="2019-04-14T15:33:00Z">
              <w:r w:rsidRPr="00AA6F2B">
                <w:rPr>
                  <w:b/>
                  <w:sz w:val="20"/>
                  <w:szCs w:val="20"/>
                  <w:rPrChange w:id="504" w:author="Matt Mitchell" w:date="2019-04-14T16:39:00Z">
                    <w:rPr/>
                  </w:rPrChange>
                </w:rPr>
                <w:t>Met</w:t>
              </w:r>
              <w:r w:rsidRPr="00AA6F2B" w:rsidDel="1C79D028">
                <w:rPr>
                  <w:b/>
                  <w:sz w:val="20"/>
                  <w:szCs w:val="20"/>
                  <w:rPrChange w:id="505" w:author="Matt Mitchell" w:date="2019-04-14T16:39:00Z">
                    <w:rPr/>
                  </w:rPrChange>
                </w:rPr>
                <w:t>hods</w:t>
              </w:r>
            </w:ins>
          </w:p>
          <w:p w14:paraId="13149946" w14:textId="60F4ABD2" w:rsidR="00280B93" w:rsidRDefault="00280B93" w:rsidP="00667B59">
            <w:pPr>
              <w:rPr>
                <w:sz w:val="20"/>
                <w:szCs w:val="20"/>
              </w:rPr>
            </w:pPr>
            <w:r w:rsidRPr="00280B93">
              <w:rPr>
                <w:sz w:val="20"/>
                <w:szCs w:val="20"/>
              </w:rPr>
              <w:t xml:space="preserve">void </w:t>
            </w:r>
            <w:proofErr w:type="gramStart"/>
            <w:r w:rsidRPr="00280B93">
              <w:rPr>
                <w:sz w:val="20"/>
                <w:szCs w:val="20"/>
              </w:rPr>
              <w:t>initialize(</w:t>
            </w:r>
            <w:proofErr w:type="gramEnd"/>
            <w:r w:rsidRPr="00280B93">
              <w:rPr>
                <w:sz w:val="20"/>
                <w:szCs w:val="20"/>
              </w:rPr>
              <w:t xml:space="preserve">URL </w:t>
            </w:r>
            <w:proofErr w:type="spellStart"/>
            <w:r w:rsidRPr="00280B93">
              <w:rPr>
                <w:sz w:val="20"/>
                <w:szCs w:val="20"/>
              </w:rPr>
              <w:t>url</w:t>
            </w:r>
            <w:proofErr w:type="spellEnd"/>
            <w:r w:rsidRPr="00280B93">
              <w:rPr>
                <w:sz w:val="20"/>
                <w:szCs w:val="20"/>
              </w:rPr>
              <w:t xml:space="preserve">, </w:t>
            </w:r>
            <w:proofErr w:type="spellStart"/>
            <w:r w:rsidRPr="00280B93">
              <w:rPr>
                <w:sz w:val="20"/>
                <w:szCs w:val="20"/>
              </w:rPr>
              <w:t>ResourceBundle</w:t>
            </w:r>
            <w:proofErr w:type="spellEnd"/>
            <w:r w:rsidRPr="00280B93">
              <w:rPr>
                <w:sz w:val="20"/>
                <w:szCs w:val="20"/>
              </w:rPr>
              <w:t xml:space="preserve"> </w:t>
            </w:r>
            <w:proofErr w:type="spellStart"/>
            <w:r w:rsidRPr="00280B93">
              <w:rPr>
                <w:sz w:val="20"/>
                <w:szCs w:val="20"/>
              </w:rPr>
              <w:t>rb</w:t>
            </w:r>
            <w:proofErr w:type="spellEnd"/>
            <w:r w:rsidRPr="00280B93">
              <w:rPr>
                <w:sz w:val="20"/>
                <w:szCs w:val="20"/>
              </w:rPr>
              <w:t>)</w:t>
            </w:r>
          </w:p>
          <w:p w14:paraId="25708B5B" w14:textId="3FAF930A" w:rsidR="00280B93" w:rsidRDefault="00280B93" w:rsidP="00667B59">
            <w:pPr>
              <w:rPr>
                <w:sz w:val="20"/>
                <w:szCs w:val="20"/>
              </w:rPr>
            </w:pPr>
            <w:r w:rsidRPr="00280B93">
              <w:rPr>
                <w:sz w:val="20"/>
                <w:szCs w:val="20"/>
              </w:rPr>
              <w:t xml:space="preserve">void </w:t>
            </w:r>
            <w:proofErr w:type="gramStart"/>
            <w:r w:rsidRPr="00280B93">
              <w:rPr>
                <w:sz w:val="20"/>
                <w:szCs w:val="20"/>
              </w:rPr>
              <w:t>refresh(</w:t>
            </w:r>
            <w:proofErr w:type="gramEnd"/>
            <w:r w:rsidRPr="00280B93">
              <w:rPr>
                <w:sz w:val="20"/>
                <w:szCs w:val="20"/>
              </w:rPr>
              <w:t>)</w:t>
            </w:r>
          </w:p>
          <w:p w14:paraId="4DA8AC17" w14:textId="05454C1F" w:rsidR="00280B93" w:rsidRDefault="00280B93" w:rsidP="00667B59">
            <w:pPr>
              <w:rPr>
                <w:sz w:val="20"/>
                <w:szCs w:val="20"/>
              </w:rPr>
            </w:pPr>
            <w:r w:rsidRPr="00280B93">
              <w:rPr>
                <w:sz w:val="20"/>
                <w:szCs w:val="20"/>
              </w:rPr>
              <w:t xml:space="preserve">void </w:t>
            </w:r>
            <w:proofErr w:type="spellStart"/>
            <w:proofErr w:type="gramStart"/>
            <w:r w:rsidRPr="00280B93">
              <w:rPr>
                <w:sz w:val="20"/>
                <w:szCs w:val="20"/>
              </w:rPr>
              <w:t>handleDepositAccountType</w:t>
            </w:r>
            <w:proofErr w:type="spellEnd"/>
            <w:r w:rsidRPr="00280B93">
              <w:rPr>
                <w:sz w:val="20"/>
                <w:szCs w:val="20"/>
              </w:rPr>
              <w:t>(</w:t>
            </w:r>
            <w:proofErr w:type="spellStart"/>
            <w:proofErr w:type="gramEnd"/>
            <w:r w:rsidRPr="00280B93">
              <w:rPr>
                <w:sz w:val="20"/>
                <w:szCs w:val="20"/>
              </w:rPr>
              <w:t>ActionEvent</w:t>
            </w:r>
            <w:proofErr w:type="spellEnd"/>
            <w:r w:rsidRPr="00280B93">
              <w:rPr>
                <w:sz w:val="20"/>
                <w:szCs w:val="20"/>
              </w:rPr>
              <w:t xml:space="preserve"> event)</w:t>
            </w:r>
          </w:p>
          <w:p w14:paraId="4E85EA8C" w14:textId="49D6D4D1" w:rsidR="00280B93" w:rsidRDefault="00280B93" w:rsidP="00667B59">
            <w:pPr>
              <w:rPr>
                <w:sz w:val="20"/>
                <w:szCs w:val="20"/>
              </w:rPr>
            </w:pPr>
            <w:r w:rsidRPr="00280B93">
              <w:rPr>
                <w:sz w:val="20"/>
                <w:szCs w:val="20"/>
              </w:rPr>
              <w:t xml:space="preserve">void </w:t>
            </w:r>
            <w:proofErr w:type="spellStart"/>
            <w:proofErr w:type="gramStart"/>
            <w:r w:rsidRPr="00280B93">
              <w:rPr>
                <w:sz w:val="20"/>
                <w:szCs w:val="20"/>
              </w:rPr>
              <w:t>handleDepositAction</w:t>
            </w:r>
            <w:proofErr w:type="spellEnd"/>
            <w:r w:rsidRPr="00280B93">
              <w:rPr>
                <w:sz w:val="20"/>
                <w:szCs w:val="20"/>
              </w:rPr>
              <w:t>(</w:t>
            </w:r>
            <w:proofErr w:type="spellStart"/>
            <w:proofErr w:type="gramEnd"/>
            <w:r w:rsidRPr="00280B93">
              <w:rPr>
                <w:sz w:val="20"/>
                <w:szCs w:val="20"/>
              </w:rPr>
              <w:t>ActionEvent</w:t>
            </w:r>
            <w:proofErr w:type="spellEnd"/>
            <w:r w:rsidRPr="00280B93">
              <w:rPr>
                <w:sz w:val="20"/>
                <w:szCs w:val="20"/>
              </w:rPr>
              <w:t xml:space="preserve"> event)</w:t>
            </w:r>
          </w:p>
          <w:p w14:paraId="51AF40FF" w14:textId="5856E5A3" w:rsidR="00280B93" w:rsidRDefault="00280B93" w:rsidP="00667B59">
            <w:pPr>
              <w:rPr>
                <w:sz w:val="20"/>
                <w:szCs w:val="20"/>
              </w:rPr>
            </w:pPr>
            <w:r>
              <w:rPr>
                <w:sz w:val="20"/>
                <w:szCs w:val="20"/>
              </w:rPr>
              <w:t xml:space="preserve">void </w:t>
            </w:r>
            <w:proofErr w:type="spellStart"/>
            <w:proofErr w:type="gramStart"/>
            <w:r w:rsidRPr="00280B93">
              <w:rPr>
                <w:sz w:val="20"/>
                <w:szCs w:val="20"/>
              </w:rPr>
              <w:t>handleLogoutAction</w:t>
            </w:r>
            <w:proofErr w:type="spellEnd"/>
            <w:r w:rsidRPr="00280B93">
              <w:rPr>
                <w:sz w:val="20"/>
                <w:szCs w:val="20"/>
              </w:rPr>
              <w:t>(</w:t>
            </w:r>
            <w:proofErr w:type="spellStart"/>
            <w:proofErr w:type="gramEnd"/>
            <w:r w:rsidRPr="00280B93">
              <w:rPr>
                <w:sz w:val="20"/>
                <w:szCs w:val="20"/>
              </w:rPr>
              <w:t>ActionEvent</w:t>
            </w:r>
            <w:proofErr w:type="spellEnd"/>
            <w:r w:rsidRPr="00280B93">
              <w:rPr>
                <w:sz w:val="20"/>
                <w:szCs w:val="20"/>
              </w:rPr>
              <w:t xml:space="preserve"> event)</w:t>
            </w:r>
          </w:p>
          <w:p w14:paraId="5923E49E" w14:textId="2EBBD18D" w:rsidR="00280B93" w:rsidRDefault="00280B93" w:rsidP="00667B59">
            <w:pPr>
              <w:rPr>
                <w:sz w:val="20"/>
                <w:szCs w:val="20"/>
              </w:rPr>
            </w:pPr>
            <w:proofErr w:type="spellStart"/>
            <w:r w:rsidRPr="00280B93">
              <w:rPr>
                <w:sz w:val="20"/>
                <w:szCs w:val="20"/>
              </w:rPr>
              <w:t>boolean</w:t>
            </w:r>
            <w:proofErr w:type="spellEnd"/>
            <w:r w:rsidRPr="00280B93">
              <w:rPr>
                <w:sz w:val="20"/>
                <w:szCs w:val="20"/>
              </w:rPr>
              <w:t xml:space="preserve"> </w:t>
            </w:r>
            <w:proofErr w:type="spellStart"/>
            <w:proofErr w:type="gramStart"/>
            <w:r w:rsidRPr="00280B93">
              <w:rPr>
                <w:sz w:val="20"/>
                <w:szCs w:val="20"/>
              </w:rPr>
              <w:t>validateUserInput</w:t>
            </w:r>
            <w:proofErr w:type="spellEnd"/>
            <w:r w:rsidRPr="00280B93">
              <w:rPr>
                <w:sz w:val="20"/>
                <w:szCs w:val="20"/>
              </w:rPr>
              <w:t>(</w:t>
            </w:r>
            <w:proofErr w:type="gramEnd"/>
            <w:r w:rsidRPr="00280B93">
              <w:rPr>
                <w:sz w:val="20"/>
                <w:szCs w:val="20"/>
              </w:rPr>
              <w:t>)</w:t>
            </w:r>
          </w:p>
          <w:p w14:paraId="7662E510" w14:textId="6CB17B8A" w:rsidR="00E9158E" w:rsidRDefault="00E9158E" w:rsidP="00667B59">
            <w:pPr>
              <w:rPr>
                <w:sz w:val="20"/>
                <w:szCs w:val="20"/>
              </w:rPr>
            </w:pPr>
            <w:r w:rsidRPr="00E9158E">
              <w:rPr>
                <w:sz w:val="20"/>
                <w:szCs w:val="20"/>
              </w:rPr>
              <w:t xml:space="preserve">double </w:t>
            </w:r>
            <w:proofErr w:type="spellStart"/>
            <w:proofErr w:type="gramStart"/>
            <w:r w:rsidRPr="00E9158E">
              <w:rPr>
                <w:sz w:val="20"/>
                <w:szCs w:val="20"/>
              </w:rPr>
              <w:t>parseDepositAmount</w:t>
            </w:r>
            <w:proofErr w:type="spellEnd"/>
            <w:r w:rsidRPr="00E9158E">
              <w:rPr>
                <w:sz w:val="20"/>
                <w:szCs w:val="20"/>
              </w:rPr>
              <w:t>(</w:t>
            </w:r>
            <w:proofErr w:type="gramEnd"/>
            <w:r w:rsidRPr="00E9158E">
              <w:rPr>
                <w:sz w:val="20"/>
                <w:szCs w:val="20"/>
              </w:rPr>
              <w:t>String text)</w:t>
            </w:r>
          </w:p>
          <w:p w14:paraId="4479D071" w14:textId="724CF15E" w:rsidR="00667B59" w:rsidRPr="00AA6F2B" w:rsidRDefault="00E9158E" w:rsidP="00667B59">
            <w:pPr>
              <w:rPr>
                <w:ins w:id="506" w:author="Matt Mitchell" w:date="2019-04-14T14:13:00Z"/>
                <w:sz w:val="20"/>
                <w:szCs w:val="20"/>
                <w:rPrChange w:id="507" w:author="Matt Mitchell" w:date="2019-04-14T16:39:00Z">
                  <w:rPr>
                    <w:ins w:id="508" w:author="Matt Mitchell" w:date="2019-04-14T14:13:00Z"/>
                    <w:rFonts w:ascii="-webkit-standard" w:hAnsi="-webkit-standard"/>
                  </w:rPr>
                </w:rPrChange>
              </w:rPr>
            </w:pPr>
            <w:r w:rsidRPr="00E9158E">
              <w:rPr>
                <w:sz w:val="20"/>
                <w:szCs w:val="20"/>
              </w:rPr>
              <w:t xml:space="preserve">void </w:t>
            </w:r>
            <w:proofErr w:type="spellStart"/>
            <w:proofErr w:type="gramStart"/>
            <w:r w:rsidRPr="00E9158E">
              <w:rPr>
                <w:sz w:val="20"/>
                <w:szCs w:val="20"/>
              </w:rPr>
              <w:t>handleReturnAction</w:t>
            </w:r>
            <w:proofErr w:type="spellEnd"/>
            <w:r w:rsidRPr="00E9158E">
              <w:rPr>
                <w:sz w:val="20"/>
                <w:szCs w:val="20"/>
              </w:rPr>
              <w:t>(</w:t>
            </w:r>
            <w:proofErr w:type="spellStart"/>
            <w:proofErr w:type="gramEnd"/>
            <w:r w:rsidRPr="00E9158E">
              <w:rPr>
                <w:sz w:val="20"/>
                <w:szCs w:val="20"/>
              </w:rPr>
              <w:t>ActionEvent</w:t>
            </w:r>
            <w:proofErr w:type="spellEnd"/>
            <w:r w:rsidRPr="00E9158E">
              <w:rPr>
                <w:sz w:val="20"/>
                <w:szCs w:val="20"/>
              </w:rPr>
              <w:t xml:space="preserve"> event)</w:t>
            </w:r>
          </w:p>
        </w:tc>
      </w:tr>
      <w:tr w:rsidR="00667B59" w:rsidRPr="00B00560" w14:paraId="76B4A7C1" w14:textId="77777777" w:rsidTr="00280B93">
        <w:trPr>
          <w:ins w:id="509" w:author="Matt Mitchell" w:date="2019-04-14T14:16:00Z"/>
          <w:trPrChange w:id="510" w:author="Matt Mitchell" w:date="2019-04-14T16:41:00Z">
            <w:trPr>
              <w:gridAfter w:val="0"/>
            </w:trPr>
          </w:trPrChange>
        </w:trPr>
        <w:tc>
          <w:tcPr>
            <w:tcW w:w="2785" w:type="dxa"/>
            <w:tcPrChange w:id="511" w:author="Matt Mitchell" w:date="2019-04-14T16:41:00Z">
              <w:tcPr>
                <w:tcW w:w="2965" w:type="dxa"/>
                <w:gridSpan w:val="2"/>
              </w:tcPr>
            </w:tcPrChange>
          </w:tcPr>
          <w:p w14:paraId="00615F8F" w14:textId="67351E33" w:rsidR="00667B59" w:rsidRPr="00AA6F2B" w:rsidRDefault="00667B59" w:rsidP="00667B59">
            <w:pPr>
              <w:rPr>
                <w:ins w:id="512" w:author="Matt Mitchell" w:date="2019-04-14T14:16:00Z"/>
                <w:sz w:val="20"/>
                <w:szCs w:val="20"/>
                <w:rPrChange w:id="513" w:author="Matt Mitchell" w:date="2019-04-14T16:39:00Z">
                  <w:rPr>
                    <w:ins w:id="514" w:author="Matt Mitchell" w:date="2019-04-14T14:16:00Z"/>
                    <w:b/>
                    <w:color w:val="5B9BD5" w:themeColor="accent5"/>
                  </w:rPr>
                </w:rPrChange>
              </w:rPr>
            </w:pPr>
            <w:proofErr w:type="spellStart"/>
            <w:ins w:id="515" w:author="Matt Mitchell" w:date="2019-04-14T14:16:00Z">
              <w:r w:rsidRPr="00AA6F2B">
                <w:rPr>
                  <w:sz w:val="20"/>
                  <w:szCs w:val="20"/>
                  <w:rPrChange w:id="516" w:author="Matt Mitchell" w:date="2019-04-14T16:39:00Z">
                    <w:rPr>
                      <w:b/>
                      <w:color w:val="5B9BD5" w:themeColor="accent5"/>
                    </w:rPr>
                  </w:rPrChange>
                </w:rPr>
                <w:lastRenderedPageBreak/>
                <w:t>HistoryPage.fxml</w:t>
              </w:r>
              <w:proofErr w:type="spellEnd"/>
            </w:ins>
          </w:p>
        </w:tc>
        <w:tc>
          <w:tcPr>
            <w:tcW w:w="1890" w:type="dxa"/>
            <w:tcPrChange w:id="517" w:author="Matt Mitchell" w:date="2019-04-14T16:41:00Z">
              <w:tcPr>
                <w:tcW w:w="3515" w:type="dxa"/>
                <w:gridSpan w:val="3"/>
              </w:tcPr>
            </w:tcPrChange>
          </w:tcPr>
          <w:p w14:paraId="329B9B23" w14:textId="67AD97EF" w:rsidR="00667B59" w:rsidRPr="00AA6F2B" w:rsidRDefault="00667B59" w:rsidP="00667B59">
            <w:pPr>
              <w:rPr>
                <w:ins w:id="518" w:author="Matt Mitchell" w:date="2019-04-14T14:16:00Z"/>
                <w:sz w:val="20"/>
                <w:szCs w:val="20"/>
                <w:rPrChange w:id="519" w:author="Matt Mitchell" w:date="2019-04-14T16:39:00Z">
                  <w:rPr>
                    <w:ins w:id="520" w:author="Matt Mitchell" w:date="2019-04-14T14:16:00Z"/>
                  </w:rPr>
                </w:rPrChange>
              </w:rPr>
            </w:pPr>
            <w:ins w:id="521" w:author="Matt Mitchell" w:date="2019-04-14T14:16:00Z">
              <w:r w:rsidRPr="00AA6F2B">
                <w:rPr>
                  <w:sz w:val="20"/>
                  <w:szCs w:val="20"/>
                  <w:rPrChange w:id="522" w:author="Matt Mitchell" w:date="2019-04-14T16:39:00Z">
                    <w:rPr/>
                  </w:rPrChange>
                </w:rPr>
                <w:t xml:space="preserve">Holds layout and control information </w:t>
              </w:r>
            </w:ins>
            <w:ins w:id="523" w:author="Matt Mitchell" w:date="2019-04-14T14:19:00Z">
              <w:r w:rsidRPr="00AA6F2B">
                <w:rPr>
                  <w:sz w:val="20"/>
                  <w:szCs w:val="20"/>
                  <w:rPrChange w:id="524" w:author="Matt Mitchell" w:date="2019-04-14T16:39:00Z">
                    <w:rPr/>
                  </w:rPrChange>
                </w:rPr>
                <w:t>for</w:t>
              </w:r>
            </w:ins>
            <w:ins w:id="525" w:author="Matt Mitchell" w:date="2019-04-14T14:16:00Z">
              <w:r w:rsidRPr="00AA6F2B">
                <w:rPr>
                  <w:sz w:val="20"/>
                  <w:szCs w:val="20"/>
                  <w:rPrChange w:id="526" w:author="Matt Mitchell" w:date="2019-04-14T16:39:00Z">
                    <w:rPr/>
                  </w:rPrChange>
                </w:rPr>
                <w:t xml:space="preserve"> the </w:t>
              </w:r>
            </w:ins>
            <w:ins w:id="527" w:author="Matt Mitchell" w:date="2019-04-14T14:19:00Z">
              <w:r w:rsidRPr="00AA6F2B">
                <w:rPr>
                  <w:sz w:val="20"/>
                  <w:szCs w:val="20"/>
                  <w:rPrChange w:id="528" w:author="Matt Mitchell" w:date="2019-04-14T16:39:00Z">
                    <w:rPr/>
                  </w:rPrChange>
                </w:rPr>
                <w:t xml:space="preserve">History </w:t>
              </w:r>
            </w:ins>
            <w:ins w:id="529" w:author="Matt Mitchell" w:date="2019-04-14T14:16:00Z">
              <w:r w:rsidRPr="00AA6F2B">
                <w:rPr>
                  <w:sz w:val="20"/>
                  <w:szCs w:val="20"/>
                  <w:rPrChange w:id="530" w:author="Matt Mitchell" w:date="2019-04-14T16:39:00Z">
                    <w:rPr/>
                  </w:rPrChange>
                </w:rPr>
                <w:t>Page</w:t>
              </w:r>
            </w:ins>
          </w:p>
        </w:tc>
        <w:tc>
          <w:tcPr>
            <w:tcW w:w="5220" w:type="dxa"/>
            <w:tcPrChange w:id="531" w:author="Matt Mitchell" w:date="2019-04-14T16:41:00Z">
              <w:tcPr>
                <w:tcW w:w="3235" w:type="dxa"/>
                <w:gridSpan w:val="2"/>
              </w:tcPr>
            </w:tcPrChange>
          </w:tcPr>
          <w:p w14:paraId="5EA4E366" w14:textId="30776FF4" w:rsidR="00667B59" w:rsidRPr="00AA6F2B" w:rsidRDefault="00667B59" w:rsidP="00667B59">
            <w:pPr>
              <w:rPr>
                <w:ins w:id="532" w:author="Matt Mitchell" w:date="2019-04-14T14:16:00Z"/>
                <w:sz w:val="20"/>
                <w:szCs w:val="20"/>
                <w:rPrChange w:id="533" w:author="Matt Mitchell" w:date="2019-04-14T16:39:00Z">
                  <w:rPr>
                    <w:ins w:id="534" w:author="Matt Mitchell" w:date="2019-04-14T14:16:00Z"/>
                    <w:rFonts w:ascii="-webkit-standard" w:hAnsi="-webkit-standard"/>
                  </w:rPr>
                </w:rPrChange>
              </w:rPr>
            </w:pPr>
            <w:ins w:id="535" w:author="Matt Mitchell" w:date="2019-04-14T15:34:00Z">
              <w:r w:rsidRPr="00AA6F2B">
                <w:rPr>
                  <w:sz w:val="20"/>
                  <w:szCs w:val="20"/>
                  <w:rPrChange w:id="536" w:author="Matt Mitchell" w:date="2019-04-14T16:39:00Z">
                    <w:rPr/>
                  </w:rPrChange>
                </w:rPr>
                <w:t>N/A</w:t>
              </w:r>
            </w:ins>
          </w:p>
        </w:tc>
      </w:tr>
      <w:tr w:rsidR="00667B59" w:rsidRPr="00B00560" w14:paraId="27C43BC5" w14:textId="77777777" w:rsidTr="00280B93">
        <w:trPr>
          <w:ins w:id="537" w:author="Matt Mitchell" w:date="2019-04-14T14:16:00Z"/>
          <w:trPrChange w:id="538" w:author="Matt Mitchell" w:date="2019-04-14T16:41:00Z">
            <w:trPr>
              <w:gridAfter w:val="0"/>
            </w:trPr>
          </w:trPrChange>
        </w:trPr>
        <w:tc>
          <w:tcPr>
            <w:tcW w:w="2785" w:type="dxa"/>
            <w:tcPrChange w:id="539" w:author="Matt Mitchell" w:date="2019-04-14T16:41:00Z">
              <w:tcPr>
                <w:tcW w:w="2965" w:type="dxa"/>
                <w:gridSpan w:val="2"/>
              </w:tcPr>
            </w:tcPrChange>
          </w:tcPr>
          <w:p w14:paraId="7878B1F1" w14:textId="7FF927AB" w:rsidR="00667B59" w:rsidRPr="00AA6F2B" w:rsidRDefault="00667B59" w:rsidP="00667B59">
            <w:pPr>
              <w:rPr>
                <w:ins w:id="540" w:author="Matt Mitchell" w:date="2019-04-14T14:16:00Z"/>
                <w:sz w:val="20"/>
                <w:szCs w:val="20"/>
                <w:rPrChange w:id="541" w:author="Matt Mitchell" w:date="2019-04-14T16:39:00Z">
                  <w:rPr>
                    <w:ins w:id="542" w:author="Matt Mitchell" w:date="2019-04-14T14:16:00Z"/>
                    <w:b/>
                    <w:color w:val="5B9BD5" w:themeColor="accent5"/>
                  </w:rPr>
                </w:rPrChange>
              </w:rPr>
            </w:pPr>
            <w:ins w:id="543" w:author="Matt Mitchell" w:date="2019-04-14T14:17:00Z">
              <w:r w:rsidRPr="00AA6F2B">
                <w:rPr>
                  <w:sz w:val="20"/>
                  <w:szCs w:val="20"/>
                  <w:rPrChange w:id="544" w:author="Matt Mitchell" w:date="2019-04-14T16:39:00Z">
                    <w:rPr>
                      <w:b/>
                      <w:color w:val="5B9BD5" w:themeColor="accent5"/>
                    </w:rPr>
                  </w:rPrChange>
                </w:rPr>
                <w:t>HistoryPageController.java</w:t>
              </w:r>
            </w:ins>
          </w:p>
        </w:tc>
        <w:tc>
          <w:tcPr>
            <w:tcW w:w="1890" w:type="dxa"/>
            <w:tcPrChange w:id="545" w:author="Matt Mitchell" w:date="2019-04-14T16:41:00Z">
              <w:tcPr>
                <w:tcW w:w="3515" w:type="dxa"/>
                <w:gridSpan w:val="3"/>
              </w:tcPr>
            </w:tcPrChange>
          </w:tcPr>
          <w:p w14:paraId="494F7611" w14:textId="6F9F3493" w:rsidR="00667B59" w:rsidRPr="00AA6F2B" w:rsidRDefault="00667B59" w:rsidP="00667B59">
            <w:pPr>
              <w:rPr>
                <w:ins w:id="546" w:author="Matt Mitchell" w:date="2019-04-14T14:16:00Z"/>
                <w:sz w:val="20"/>
                <w:szCs w:val="20"/>
                <w:rPrChange w:id="547" w:author="Matt Mitchell" w:date="2019-04-14T16:39:00Z">
                  <w:rPr>
                    <w:ins w:id="548" w:author="Matt Mitchell" w:date="2019-04-14T14:16:00Z"/>
                  </w:rPr>
                </w:rPrChange>
              </w:rPr>
            </w:pPr>
            <w:ins w:id="549" w:author="Matt Mitchell" w:date="2019-04-14T14:17:00Z">
              <w:r w:rsidRPr="00AA6F2B">
                <w:rPr>
                  <w:sz w:val="20"/>
                  <w:szCs w:val="20"/>
                  <w:rPrChange w:id="550" w:author="Matt Mitchell" w:date="2019-04-14T16:39:00Z">
                    <w:rPr/>
                  </w:rPrChange>
                </w:rPr>
                <w:t xml:space="preserve">The “controller” for the </w:t>
              </w:r>
            </w:ins>
            <w:ins w:id="551" w:author="Matt Mitchell" w:date="2019-04-14T14:31:00Z">
              <w:r w:rsidRPr="00AA6F2B">
                <w:rPr>
                  <w:sz w:val="20"/>
                  <w:szCs w:val="20"/>
                  <w:rPrChange w:id="552" w:author="Matt Mitchell" w:date="2019-04-14T16:39:00Z">
                    <w:rPr/>
                  </w:rPrChange>
                </w:rPr>
                <w:t>history</w:t>
              </w:r>
            </w:ins>
            <w:ins w:id="553" w:author="Matt Mitchell" w:date="2019-04-14T14:17:00Z">
              <w:r w:rsidRPr="00AA6F2B">
                <w:rPr>
                  <w:sz w:val="20"/>
                  <w:szCs w:val="20"/>
                  <w:rPrChange w:id="554" w:author="Matt Mitchell" w:date="2019-04-14T16:39:00Z">
                    <w:rPr/>
                  </w:rPrChange>
                </w:rPr>
                <w:t xml:space="preserve"> page.  </w:t>
              </w:r>
            </w:ins>
            <w:ins w:id="555" w:author="Matt Mitchell" w:date="2019-04-14T14:31:00Z">
              <w:r w:rsidRPr="00AA6F2B">
                <w:rPr>
                  <w:sz w:val="20"/>
                  <w:szCs w:val="20"/>
                  <w:rPrChange w:id="556" w:author="Matt Mitchell" w:date="2019-04-14T16:39:00Z">
                    <w:rPr/>
                  </w:rPrChange>
                </w:rPr>
                <w:t xml:space="preserve">Contains methods which </w:t>
              </w:r>
            </w:ins>
            <w:ins w:id="557" w:author="Matt Mitchell" w:date="2019-04-14T15:37:00Z">
              <w:r w:rsidRPr="00AA6F2B">
                <w:rPr>
                  <w:sz w:val="20"/>
                  <w:szCs w:val="20"/>
                  <w:rPrChange w:id="558" w:author="Matt Mitchell" w:date="2019-04-14T16:39:00Z">
                    <w:rPr/>
                  </w:rPrChange>
                </w:rPr>
                <w:t>will allow the user to logout of the application or return to the main page</w:t>
              </w:r>
            </w:ins>
            <w:ins w:id="559" w:author="Matt Mitchell" w:date="2019-04-14T14:31:00Z">
              <w:r w:rsidRPr="00AA6F2B">
                <w:rPr>
                  <w:sz w:val="20"/>
                  <w:szCs w:val="20"/>
                  <w:rPrChange w:id="560" w:author="Matt Mitchell" w:date="2019-04-14T16:39:00Z">
                    <w:rPr/>
                  </w:rPrChange>
                </w:rPr>
                <w:t>.</w:t>
              </w:r>
            </w:ins>
          </w:p>
        </w:tc>
        <w:tc>
          <w:tcPr>
            <w:tcW w:w="5220" w:type="dxa"/>
            <w:tcPrChange w:id="561" w:author="Matt Mitchell" w:date="2019-04-14T16:41:00Z">
              <w:tcPr>
                <w:tcW w:w="3235" w:type="dxa"/>
                <w:gridSpan w:val="2"/>
              </w:tcPr>
            </w:tcPrChange>
          </w:tcPr>
          <w:p w14:paraId="63BB86C8" w14:textId="77777777" w:rsidR="00667B59" w:rsidRPr="00AA6F2B" w:rsidRDefault="00667B59" w:rsidP="00667B59">
            <w:pPr>
              <w:rPr>
                <w:ins w:id="562" w:author="Matt Mitchell" w:date="2019-04-14T15:34:00Z"/>
                <w:b/>
                <w:sz w:val="20"/>
                <w:szCs w:val="20"/>
                <w:rPrChange w:id="563" w:author="Matt Mitchell" w:date="2019-04-14T16:39:00Z">
                  <w:rPr>
                    <w:ins w:id="564" w:author="Matt Mitchell" w:date="2019-04-14T15:34:00Z"/>
                    <w:b/>
                  </w:rPr>
                </w:rPrChange>
              </w:rPr>
            </w:pPr>
            <w:ins w:id="565" w:author="Matt Mitchell" w:date="2019-04-14T15:34:00Z">
              <w:r w:rsidRPr="00AA6F2B">
                <w:rPr>
                  <w:b/>
                  <w:sz w:val="20"/>
                  <w:szCs w:val="20"/>
                  <w:rPrChange w:id="566" w:author="Matt Mitchell" w:date="2019-04-14T16:39:00Z">
                    <w:rPr>
                      <w:b/>
                    </w:rPr>
                  </w:rPrChange>
                </w:rPr>
                <w:t>Attributes</w:t>
              </w:r>
            </w:ins>
          </w:p>
          <w:p w14:paraId="2C2EA1FD" w14:textId="160B0F7E" w:rsidR="00667B59" w:rsidRDefault="00E9158E" w:rsidP="00667B59">
            <w:pPr>
              <w:rPr>
                <w:sz w:val="20"/>
                <w:szCs w:val="20"/>
              </w:rPr>
            </w:pPr>
            <w:r w:rsidRPr="00E9158E">
              <w:rPr>
                <w:sz w:val="20"/>
                <w:szCs w:val="20"/>
              </w:rPr>
              <w:t xml:space="preserve">Label </w:t>
            </w:r>
            <w:proofErr w:type="spellStart"/>
            <w:r w:rsidRPr="00E9158E">
              <w:rPr>
                <w:sz w:val="20"/>
                <w:szCs w:val="20"/>
              </w:rPr>
              <w:t>topLabel</w:t>
            </w:r>
            <w:proofErr w:type="spellEnd"/>
          </w:p>
          <w:p w14:paraId="415E1FA1" w14:textId="0F714614" w:rsidR="00E9158E" w:rsidRDefault="00E9158E" w:rsidP="00667B59">
            <w:pPr>
              <w:rPr>
                <w:sz w:val="20"/>
                <w:szCs w:val="20"/>
              </w:rPr>
            </w:pPr>
            <w:r w:rsidRPr="00E9158E">
              <w:rPr>
                <w:sz w:val="20"/>
                <w:szCs w:val="20"/>
              </w:rPr>
              <w:t xml:space="preserve">Label </w:t>
            </w:r>
            <w:proofErr w:type="spellStart"/>
            <w:r w:rsidRPr="00E9158E">
              <w:rPr>
                <w:sz w:val="20"/>
                <w:szCs w:val="20"/>
              </w:rPr>
              <w:t>checkingAmountLabel</w:t>
            </w:r>
            <w:proofErr w:type="spellEnd"/>
          </w:p>
          <w:p w14:paraId="079A2311" w14:textId="6C8F9040" w:rsidR="00E9158E" w:rsidRDefault="00E9158E" w:rsidP="00667B59">
            <w:pPr>
              <w:rPr>
                <w:sz w:val="20"/>
                <w:szCs w:val="20"/>
              </w:rPr>
            </w:pPr>
            <w:r w:rsidRPr="00E9158E">
              <w:rPr>
                <w:sz w:val="20"/>
                <w:szCs w:val="20"/>
              </w:rPr>
              <w:t xml:space="preserve">Label </w:t>
            </w:r>
            <w:proofErr w:type="spellStart"/>
            <w:r w:rsidRPr="00E9158E">
              <w:rPr>
                <w:sz w:val="20"/>
                <w:szCs w:val="20"/>
              </w:rPr>
              <w:t>savingsAmountLabel</w:t>
            </w:r>
            <w:proofErr w:type="spellEnd"/>
          </w:p>
          <w:p w14:paraId="5A9DE700" w14:textId="07653478" w:rsidR="00E9158E" w:rsidRDefault="00E9158E" w:rsidP="00667B59">
            <w:pPr>
              <w:rPr>
                <w:sz w:val="20"/>
                <w:szCs w:val="20"/>
              </w:rPr>
            </w:pPr>
            <w:r w:rsidRPr="00E9158E">
              <w:rPr>
                <w:sz w:val="20"/>
                <w:szCs w:val="20"/>
              </w:rPr>
              <w:t xml:space="preserve">Label </w:t>
            </w:r>
            <w:proofErr w:type="spellStart"/>
            <w:r w:rsidRPr="00E9158E">
              <w:rPr>
                <w:sz w:val="20"/>
                <w:szCs w:val="20"/>
              </w:rPr>
              <w:t>lastTransactionDateLabel</w:t>
            </w:r>
            <w:proofErr w:type="spellEnd"/>
          </w:p>
          <w:p w14:paraId="509A9132" w14:textId="153D962C" w:rsidR="00E9158E" w:rsidRDefault="00E9158E" w:rsidP="00667B59">
            <w:pPr>
              <w:rPr>
                <w:sz w:val="20"/>
                <w:szCs w:val="20"/>
              </w:rPr>
            </w:pPr>
            <w:proofErr w:type="spellStart"/>
            <w:r w:rsidRPr="00E9158E">
              <w:rPr>
                <w:sz w:val="20"/>
                <w:szCs w:val="20"/>
              </w:rPr>
              <w:t>TableView</w:t>
            </w:r>
            <w:proofErr w:type="spellEnd"/>
            <w:r w:rsidRPr="00E9158E">
              <w:rPr>
                <w:sz w:val="20"/>
                <w:szCs w:val="20"/>
              </w:rPr>
              <w:t xml:space="preserve">&lt;Transaction&gt; </w:t>
            </w:r>
            <w:proofErr w:type="spellStart"/>
            <w:r w:rsidRPr="00E9158E">
              <w:rPr>
                <w:sz w:val="20"/>
                <w:szCs w:val="20"/>
              </w:rPr>
              <w:t>historyTableView</w:t>
            </w:r>
            <w:proofErr w:type="spellEnd"/>
          </w:p>
          <w:p w14:paraId="76B6CC01" w14:textId="71B9DC94" w:rsidR="00E9158E" w:rsidRDefault="00E9158E" w:rsidP="00667B59">
            <w:pPr>
              <w:rPr>
                <w:sz w:val="20"/>
                <w:szCs w:val="20"/>
              </w:rPr>
            </w:pPr>
            <w:proofErr w:type="spellStart"/>
            <w:r w:rsidRPr="00E9158E">
              <w:rPr>
                <w:sz w:val="20"/>
                <w:szCs w:val="20"/>
              </w:rPr>
              <w:t>TableColumn</w:t>
            </w:r>
            <w:proofErr w:type="spellEnd"/>
            <w:r w:rsidRPr="00E9158E">
              <w:rPr>
                <w:sz w:val="20"/>
                <w:szCs w:val="20"/>
              </w:rPr>
              <w:t xml:space="preserve">&lt;Transaction, Date&gt; </w:t>
            </w:r>
            <w:proofErr w:type="spellStart"/>
            <w:r w:rsidRPr="00E9158E">
              <w:rPr>
                <w:sz w:val="20"/>
                <w:szCs w:val="20"/>
              </w:rPr>
              <w:t>dateColumn</w:t>
            </w:r>
            <w:proofErr w:type="spellEnd"/>
          </w:p>
          <w:p w14:paraId="02500225" w14:textId="041F8B54" w:rsidR="00E9158E" w:rsidRDefault="00E9158E" w:rsidP="00667B59">
            <w:pPr>
              <w:rPr>
                <w:sz w:val="20"/>
                <w:szCs w:val="20"/>
              </w:rPr>
            </w:pPr>
            <w:proofErr w:type="spellStart"/>
            <w:r w:rsidRPr="00E9158E">
              <w:rPr>
                <w:sz w:val="20"/>
                <w:szCs w:val="20"/>
              </w:rPr>
              <w:t>TableColumn</w:t>
            </w:r>
            <w:proofErr w:type="spellEnd"/>
            <w:r w:rsidRPr="00E9158E">
              <w:rPr>
                <w:sz w:val="20"/>
                <w:szCs w:val="20"/>
              </w:rPr>
              <w:t xml:space="preserve">&lt;Transaction, String&gt; </w:t>
            </w:r>
            <w:proofErr w:type="spellStart"/>
            <w:r w:rsidRPr="00E9158E">
              <w:rPr>
                <w:sz w:val="20"/>
                <w:szCs w:val="20"/>
              </w:rPr>
              <w:t>typeColumn</w:t>
            </w:r>
            <w:proofErr w:type="spellEnd"/>
          </w:p>
          <w:p w14:paraId="4930D727" w14:textId="61D8CF08" w:rsidR="00E9158E" w:rsidRPr="00AA6F2B" w:rsidRDefault="00E9158E" w:rsidP="00667B59">
            <w:pPr>
              <w:rPr>
                <w:ins w:id="567" w:author="Matt Mitchell" w:date="2019-04-14T15:34:00Z"/>
                <w:sz w:val="20"/>
                <w:szCs w:val="20"/>
                <w:rPrChange w:id="568" w:author="Matt Mitchell" w:date="2019-04-14T16:39:00Z">
                  <w:rPr>
                    <w:ins w:id="569" w:author="Matt Mitchell" w:date="2019-04-14T15:34:00Z"/>
                  </w:rPr>
                </w:rPrChange>
              </w:rPr>
            </w:pPr>
            <w:proofErr w:type="spellStart"/>
            <w:r w:rsidRPr="00E9158E">
              <w:rPr>
                <w:sz w:val="20"/>
                <w:szCs w:val="20"/>
              </w:rPr>
              <w:t>TableColumn</w:t>
            </w:r>
            <w:proofErr w:type="spellEnd"/>
            <w:r w:rsidRPr="00E9158E">
              <w:rPr>
                <w:sz w:val="20"/>
                <w:szCs w:val="20"/>
              </w:rPr>
              <w:t xml:space="preserve">&lt;Transaction, Double&gt; </w:t>
            </w:r>
            <w:proofErr w:type="spellStart"/>
            <w:r w:rsidRPr="00E9158E">
              <w:rPr>
                <w:sz w:val="20"/>
                <w:szCs w:val="20"/>
              </w:rPr>
              <w:t>amountColumn</w:t>
            </w:r>
            <w:proofErr w:type="spellEnd"/>
          </w:p>
          <w:p w14:paraId="14094001" w14:textId="77777777" w:rsidR="00667B59" w:rsidRPr="00AA6F2B" w:rsidRDefault="00667B59" w:rsidP="00667B59">
            <w:pPr>
              <w:rPr>
                <w:ins w:id="570" w:author="Matt Mitchell" w:date="2019-04-14T15:34:00Z"/>
                <w:b/>
                <w:sz w:val="20"/>
                <w:szCs w:val="20"/>
                <w:rPrChange w:id="571" w:author="Matt Mitchell" w:date="2019-04-14T16:39:00Z">
                  <w:rPr>
                    <w:ins w:id="572" w:author="Matt Mitchell" w:date="2019-04-14T15:34:00Z"/>
                    <w:b/>
                  </w:rPr>
                </w:rPrChange>
              </w:rPr>
            </w:pPr>
          </w:p>
          <w:p w14:paraId="5DD0C940" w14:textId="6D31EE78" w:rsidR="00E9158E" w:rsidRPr="00AA6F2B" w:rsidRDefault="00667B59" w:rsidP="00667B59">
            <w:pPr>
              <w:rPr>
                <w:ins w:id="573" w:author="Matt Mitchell" w:date="2019-04-14T15:34:00Z"/>
                <w:b/>
                <w:sz w:val="20"/>
                <w:szCs w:val="20"/>
                <w:rPrChange w:id="574" w:author="Matt Mitchell" w:date="2019-04-14T16:39:00Z">
                  <w:rPr>
                    <w:ins w:id="575" w:author="Matt Mitchell" w:date="2019-04-14T15:34:00Z"/>
                  </w:rPr>
                </w:rPrChange>
              </w:rPr>
            </w:pPr>
            <w:ins w:id="576" w:author="Matt Mitchell" w:date="2019-04-14T15:34:00Z">
              <w:r w:rsidRPr="00AA6F2B">
                <w:rPr>
                  <w:b/>
                  <w:sz w:val="20"/>
                  <w:szCs w:val="20"/>
                  <w:rPrChange w:id="577" w:author="Matt Mitchell" w:date="2019-04-14T16:39:00Z">
                    <w:rPr>
                      <w:b/>
                    </w:rPr>
                  </w:rPrChange>
                </w:rPr>
                <w:t>Methods</w:t>
              </w:r>
            </w:ins>
          </w:p>
          <w:p w14:paraId="320ED236" w14:textId="1D1C994D" w:rsidR="00E9158E" w:rsidRDefault="00E9158E" w:rsidP="00667B59">
            <w:pPr>
              <w:rPr>
                <w:sz w:val="20"/>
                <w:szCs w:val="20"/>
              </w:rPr>
            </w:pPr>
            <w:r w:rsidRPr="00E9158E">
              <w:rPr>
                <w:sz w:val="20"/>
                <w:szCs w:val="20"/>
              </w:rPr>
              <w:t xml:space="preserve">void </w:t>
            </w:r>
            <w:proofErr w:type="gramStart"/>
            <w:r w:rsidRPr="00E9158E">
              <w:rPr>
                <w:sz w:val="20"/>
                <w:szCs w:val="20"/>
              </w:rPr>
              <w:t>initialize(</w:t>
            </w:r>
            <w:proofErr w:type="gramEnd"/>
            <w:r w:rsidRPr="00E9158E">
              <w:rPr>
                <w:sz w:val="20"/>
                <w:szCs w:val="20"/>
              </w:rPr>
              <w:t xml:space="preserve">URL </w:t>
            </w:r>
            <w:proofErr w:type="spellStart"/>
            <w:r w:rsidRPr="00E9158E">
              <w:rPr>
                <w:sz w:val="20"/>
                <w:szCs w:val="20"/>
              </w:rPr>
              <w:t>url</w:t>
            </w:r>
            <w:proofErr w:type="spellEnd"/>
            <w:r w:rsidRPr="00E9158E">
              <w:rPr>
                <w:sz w:val="20"/>
                <w:szCs w:val="20"/>
              </w:rPr>
              <w:t xml:space="preserve">, </w:t>
            </w:r>
            <w:proofErr w:type="spellStart"/>
            <w:r w:rsidRPr="00E9158E">
              <w:rPr>
                <w:sz w:val="20"/>
                <w:szCs w:val="20"/>
              </w:rPr>
              <w:t>ResourceBundle</w:t>
            </w:r>
            <w:proofErr w:type="spellEnd"/>
            <w:r w:rsidRPr="00E9158E">
              <w:rPr>
                <w:sz w:val="20"/>
                <w:szCs w:val="20"/>
              </w:rPr>
              <w:t xml:space="preserve"> </w:t>
            </w:r>
            <w:proofErr w:type="spellStart"/>
            <w:r w:rsidRPr="00E9158E">
              <w:rPr>
                <w:sz w:val="20"/>
                <w:szCs w:val="20"/>
              </w:rPr>
              <w:t>rb</w:t>
            </w:r>
            <w:proofErr w:type="spellEnd"/>
            <w:r w:rsidRPr="00E9158E">
              <w:rPr>
                <w:sz w:val="20"/>
                <w:szCs w:val="20"/>
              </w:rPr>
              <w:t>)</w:t>
            </w:r>
          </w:p>
          <w:p w14:paraId="20D32420" w14:textId="119C3E4D" w:rsidR="00667B59" w:rsidRPr="00AA6F2B" w:rsidRDefault="00667B59" w:rsidP="00667B59">
            <w:pPr>
              <w:rPr>
                <w:ins w:id="578" w:author="Matt Mitchell" w:date="2019-04-14T15:34:00Z"/>
                <w:sz w:val="20"/>
                <w:szCs w:val="20"/>
                <w:rPrChange w:id="579" w:author="Matt Mitchell" w:date="2019-04-14T16:39:00Z">
                  <w:rPr>
                    <w:ins w:id="580" w:author="Matt Mitchell" w:date="2019-04-14T15:34:00Z"/>
                  </w:rPr>
                </w:rPrChange>
              </w:rPr>
            </w:pPr>
            <w:ins w:id="581" w:author="Matt Mitchell" w:date="2019-04-14T15:33:00Z">
              <w:r w:rsidRPr="00AA6F2B">
                <w:rPr>
                  <w:sz w:val="20"/>
                  <w:szCs w:val="20"/>
                  <w:rPrChange w:id="582" w:author="Matt Mitchell" w:date="2019-04-14T16:39:00Z">
                    <w:rPr/>
                  </w:rPrChange>
                </w:rPr>
                <w:t xml:space="preserve">void </w:t>
              </w:r>
              <w:proofErr w:type="spellStart"/>
              <w:proofErr w:type="gramStart"/>
              <w:r w:rsidRPr="00AA6F2B">
                <w:rPr>
                  <w:sz w:val="20"/>
                  <w:szCs w:val="20"/>
                  <w:rPrChange w:id="583" w:author="Matt Mitchell" w:date="2019-04-14T16:39:00Z">
                    <w:rPr/>
                  </w:rPrChange>
                </w:rPr>
                <w:t>handleLogoutAction</w:t>
              </w:r>
              <w:proofErr w:type="spellEnd"/>
              <w:r w:rsidRPr="00AA6F2B">
                <w:rPr>
                  <w:sz w:val="20"/>
                  <w:szCs w:val="20"/>
                  <w:rPrChange w:id="584" w:author="Matt Mitchell" w:date="2019-04-14T16:39:00Z">
                    <w:rPr/>
                  </w:rPrChange>
                </w:rPr>
                <w:t>(</w:t>
              </w:r>
              <w:proofErr w:type="spellStart"/>
              <w:proofErr w:type="gramEnd"/>
              <w:r w:rsidRPr="00AA6F2B">
                <w:rPr>
                  <w:sz w:val="20"/>
                  <w:szCs w:val="20"/>
                  <w:rPrChange w:id="585" w:author="Matt Mitchell" w:date="2019-04-14T16:39:00Z">
                    <w:rPr/>
                  </w:rPrChange>
                </w:rPr>
                <w:t>ActionEvent</w:t>
              </w:r>
              <w:proofErr w:type="spellEnd"/>
              <w:r w:rsidRPr="00AA6F2B">
                <w:rPr>
                  <w:sz w:val="20"/>
                  <w:szCs w:val="20"/>
                  <w:rPrChange w:id="586" w:author="Matt Mitchell" w:date="2019-04-14T16:39:00Z">
                    <w:rPr/>
                  </w:rPrChange>
                </w:rPr>
                <w:t xml:space="preserve"> event)</w:t>
              </w:r>
            </w:ins>
          </w:p>
          <w:p w14:paraId="37FD6347" w14:textId="77777777" w:rsidR="00667B59" w:rsidRDefault="00667B59" w:rsidP="00667B59">
            <w:pPr>
              <w:rPr>
                <w:sz w:val="20"/>
                <w:szCs w:val="20"/>
              </w:rPr>
            </w:pPr>
            <w:ins w:id="587" w:author="Matt Mitchell" w:date="2019-04-14T15:34:00Z">
              <w:r w:rsidRPr="00AA6F2B">
                <w:rPr>
                  <w:sz w:val="20"/>
                  <w:szCs w:val="20"/>
                  <w:rPrChange w:id="588" w:author="Matt Mitchell" w:date="2019-04-14T16:39:00Z">
                    <w:rPr/>
                  </w:rPrChange>
                </w:rPr>
                <w:t xml:space="preserve">void </w:t>
              </w:r>
              <w:proofErr w:type="spellStart"/>
              <w:proofErr w:type="gramStart"/>
              <w:r w:rsidRPr="00AA6F2B">
                <w:rPr>
                  <w:sz w:val="20"/>
                  <w:szCs w:val="20"/>
                  <w:rPrChange w:id="589" w:author="Matt Mitchell" w:date="2019-04-14T16:39:00Z">
                    <w:rPr/>
                  </w:rPrChange>
                </w:rPr>
                <w:t>handleReturnAction</w:t>
              </w:r>
              <w:proofErr w:type="spellEnd"/>
              <w:r w:rsidRPr="00AA6F2B">
                <w:rPr>
                  <w:sz w:val="20"/>
                  <w:szCs w:val="20"/>
                  <w:rPrChange w:id="590" w:author="Matt Mitchell" w:date="2019-04-14T16:39:00Z">
                    <w:rPr/>
                  </w:rPrChange>
                </w:rPr>
                <w:t>(</w:t>
              </w:r>
              <w:proofErr w:type="spellStart"/>
              <w:proofErr w:type="gramEnd"/>
              <w:r w:rsidRPr="00AA6F2B">
                <w:rPr>
                  <w:sz w:val="20"/>
                  <w:szCs w:val="20"/>
                  <w:rPrChange w:id="591" w:author="Matt Mitchell" w:date="2019-04-14T16:39:00Z">
                    <w:rPr/>
                  </w:rPrChange>
                </w:rPr>
                <w:t>ActionEvent</w:t>
              </w:r>
              <w:proofErr w:type="spellEnd"/>
              <w:r w:rsidRPr="00AA6F2B">
                <w:rPr>
                  <w:sz w:val="20"/>
                  <w:szCs w:val="20"/>
                  <w:rPrChange w:id="592" w:author="Matt Mitchell" w:date="2019-04-14T16:39:00Z">
                    <w:rPr/>
                  </w:rPrChange>
                </w:rPr>
                <w:t xml:space="preserve"> event)</w:t>
              </w:r>
            </w:ins>
          </w:p>
          <w:p w14:paraId="7D8D10A3" w14:textId="0D97FC7B" w:rsidR="00E9158E" w:rsidRPr="00AA6F2B" w:rsidRDefault="00E9158E" w:rsidP="00667B59">
            <w:pPr>
              <w:rPr>
                <w:ins w:id="593" w:author="Matt Mitchell" w:date="2019-04-14T14:16:00Z"/>
                <w:sz w:val="20"/>
                <w:szCs w:val="20"/>
                <w:rPrChange w:id="594" w:author="Matt Mitchell" w:date="2019-04-14T16:39:00Z">
                  <w:rPr>
                    <w:ins w:id="595" w:author="Matt Mitchell" w:date="2019-04-14T14:16:00Z"/>
                    <w:rFonts w:ascii="-webkit-standard" w:hAnsi="-webkit-standard"/>
                  </w:rPr>
                </w:rPrChange>
              </w:rPr>
            </w:pPr>
            <w:r w:rsidRPr="00E9158E">
              <w:rPr>
                <w:sz w:val="20"/>
                <w:szCs w:val="20"/>
              </w:rPr>
              <w:t xml:space="preserve">void </w:t>
            </w:r>
            <w:proofErr w:type="gramStart"/>
            <w:r w:rsidRPr="00E9158E">
              <w:rPr>
                <w:sz w:val="20"/>
                <w:szCs w:val="20"/>
              </w:rPr>
              <w:t>refresh(</w:t>
            </w:r>
            <w:proofErr w:type="gramEnd"/>
            <w:r w:rsidRPr="00E9158E">
              <w:rPr>
                <w:sz w:val="20"/>
                <w:szCs w:val="20"/>
              </w:rPr>
              <w:t>)</w:t>
            </w:r>
          </w:p>
        </w:tc>
      </w:tr>
      <w:tr w:rsidR="00667B59" w:rsidRPr="00B00560" w14:paraId="7B2C1898" w14:textId="77777777" w:rsidTr="00280B93">
        <w:trPr>
          <w:ins w:id="596" w:author="Matt Mitchell" w:date="2019-04-14T14:18:00Z"/>
          <w:trPrChange w:id="597" w:author="Matt Mitchell" w:date="2019-04-14T16:41:00Z">
            <w:trPr>
              <w:gridAfter w:val="0"/>
            </w:trPr>
          </w:trPrChange>
        </w:trPr>
        <w:tc>
          <w:tcPr>
            <w:tcW w:w="2785" w:type="dxa"/>
            <w:tcPrChange w:id="598" w:author="Matt Mitchell" w:date="2019-04-14T16:41:00Z">
              <w:tcPr>
                <w:tcW w:w="2965" w:type="dxa"/>
                <w:gridSpan w:val="2"/>
              </w:tcPr>
            </w:tcPrChange>
          </w:tcPr>
          <w:p w14:paraId="1CA7ADF3" w14:textId="4B7D9BD9" w:rsidR="00667B59" w:rsidRPr="00AA6F2B" w:rsidRDefault="00667B59" w:rsidP="00667B59">
            <w:pPr>
              <w:rPr>
                <w:ins w:id="599" w:author="Matt Mitchell" w:date="2019-04-14T14:18:00Z"/>
                <w:sz w:val="20"/>
                <w:szCs w:val="20"/>
                <w:rPrChange w:id="600" w:author="Matt Mitchell" w:date="2019-04-14T16:39:00Z">
                  <w:rPr>
                    <w:ins w:id="601" w:author="Matt Mitchell" w:date="2019-04-14T14:18:00Z"/>
                    <w:b/>
                    <w:color w:val="5B9BD5" w:themeColor="accent5"/>
                  </w:rPr>
                </w:rPrChange>
              </w:rPr>
            </w:pPr>
            <w:proofErr w:type="spellStart"/>
            <w:ins w:id="602" w:author="Matt Mitchell" w:date="2019-04-14T14:18:00Z">
              <w:r w:rsidRPr="00AA6F2B">
                <w:rPr>
                  <w:sz w:val="20"/>
                  <w:szCs w:val="20"/>
                  <w:rPrChange w:id="603" w:author="Matt Mitchell" w:date="2019-04-14T16:39:00Z">
                    <w:rPr>
                      <w:b/>
                      <w:color w:val="5B9BD5" w:themeColor="accent5"/>
                    </w:rPr>
                  </w:rPrChange>
                </w:rPr>
                <w:t>LoginPage.fxml</w:t>
              </w:r>
              <w:proofErr w:type="spellEnd"/>
            </w:ins>
          </w:p>
        </w:tc>
        <w:tc>
          <w:tcPr>
            <w:tcW w:w="1890" w:type="dxa"/>
            <w:tcPrChange w:id="604" w:author="Matt Mitchell" w:date="2019-04-14T16:41:00Z">
              <w:tcPr>
                <w:tcW w:w="3515" w:type="dxa"/>
                <w:gridSpan w:val="3"/>
              </w:tcPr>
            </w:tcPrChange>
          </w:tcPr>
          <w:p w14:paraId="67C8F208" w14:textId="168AB5CA" w:rsidR="00667B59" w:rsidRPr="00AA6F2B" w:rsidRDefault="00667B59" w:rsidP="00667B59">
            <w:pPr>
              <w:rPr>
                <w:ins w:id="605" w:author="Matt Mitchell" w:date="2019-04-14T14:18:00Z"/>
                <w:sz w:val="20"/>
                <w:szCs w:val="20"/>
                <w:rPrChange w:id="606" w:author="Matt Mitchell" w:date="2019-04-14T16:39:00Z">
                  <w:rPr>
                    <w:ins w:id="607" w:author="Matt Mitchell" w:date="2019-04-14T14:18:00Z"/>
                  </w:rPr>
                </w:rPrChange>
              </w:rPr>
            </w:pPr>
            <w:ins w:id="608" w:author="Matt Mitchell" w:date="2019-04-14T14:18:00Z">
              <w:r w:rsidRPr="00AA6F2B">
                <w:rPr>
                  <w:sz w:val="20"/>
                  <w:szCs w:val="20"/>
                  <w:rPrChange w:id="609" w:author="Matt Mitchell" w:date="2019-04-14T16:39:00Z">
                    <w:rPr/>
                  </w:rPrChange>
                </w:rPr>
                <w:t xml:space="preserve">Holds layout and control information </w:t>
              </w:r>
            </w:ins>
            <w:ins w:id="610" w:author="Matt Mitchell" w:date="2019-04-14T14:19:00Z">
              <w:r w:rsidRPr="00AA6F2B">
                <w:rPr>
                  <w:sz w:val="20"/>
                  <w:szCs w:val="20"/>
                  <w:rPrChange w:id="611" w:author="Matt Mitchell" w:date="2019-04-14T16:39:00Z">
                    <w:rPr/>
                  </w:rPrChange>
                </w:rPr>
                <w:t xml:space="preserve">for the Login </w:t>
              </w:r>
            </w:ins>
            <w:ins w:id="612" w:author="Matt Mitchell" w:date="2019-04-14T14:18:00Z">
              <w:r w:rsidRPr="00AA6F2B">
                <w:rPr>
                  <w:sz w:val="20"/>
                  <w:szCs w:val="20"/>
                  <w:rPrChange w:id="613" w:author="Matt Mitchell" w:date="2019-04-14T16:39:00Z">
                    <w:rPr/>
                  </w:rPrChange>
                </w:rPr>
                <w:t>Page</w:t>
              </w:r>
            </w:ins>
          </w:p>
        </w:tc>
        <w:tc>
          <w:tcPr>
            <w:tcW w:w="5220" w:type="dxa"/>
            <w:tcPrChange w:id="614" w:author="Matt Mitchell" w:date="2019-04-14T16:41:00Z">
              <w:tcPr>
                <w:tcW w:w="3235" w:type="dxa"/>
                <w:gridSpan w:val="2"/>
              </w:tcPr>
            </w:tcPrChange>
          </w:tcPr>
          <w:p w14:paraId="6C75B84B" w14:textId="0B10FBEE" w:rsidR="00667B59" w:rsidRPr="00AA6F2B" w:rsidRDefault="00667B59" w:rsidP="00667B59">
            <w:pPr>
              <w:rPr>
                <w:ins w:id="615" w:author="Matt Mitchell" w:date="2019-04-14T14:18:00Z"/>
                <w:sz w:val="20"/>
                <w:szCs w:val="20"/>
                <w:rPrChange w:id="616" w:author="Matt Mitchell" w:date="2019-04-14T16:39:00Z">
                  <w:rPr>
                    <w:ins w:id="617" w:author="Matt Mitchell" w:date="2019-04-14T14:18:00Z"/>
                    <w:rFonts w:ascii="-webkit-standard" w:hAnsi="-webkit-standard"/>
                  </w:rPr>
                </w:rPrChange>
              </w:rPr>
            </w:pPr>
            <w:ins w:id="618" w:author="Matt Mitchell" w:date="2019-04-14T15:34:00Z">
              <w:r w:rsidRPr="00AA6F2B">
                <w:rPr>
                  <w:sz w:val="20"/>
                  <w:szCs w:val="20"/>
                  <w:rPrChange w:id="619" w:author="Matt Mitchell" w:date="2019-04-14T16:39:00Z">
                    <w:rPr/>
                  </w:rPrChange>
                </w:rPr>
                <w:t>N/A</w:t>
              </w:r>
            </w:ins>
          </w:p>
        </w:tc>
      </w:tr>
      <w:tr w:rsidR="00667B59" w:rsidRPr="00B00560" w14:paraId="1B1A1A26" w14:textId="77777777" w:rsidTr="00280B93">
        <w:trPr>
          <w:ins w:id="620" w:author="Matt Mitchell" w:date="2019-04-14T14:18:00Z"/>
          <w:trPrChange w:id="621" w:author="Matt Mitchell" w:date="2019-04-14T16:41:00Z">
            <w:trPr>
              <w:gridAfter w:val="0"/>
            </w:trPr>
          </w:trPrChange>
        </w:trPr>
        <w:tc>
          <w:tcPr>
            <w:tcW w:w="2785" w:type="dxa"/>
            <w:tcPrChange w:id="622" w:author="Matt Mitchell" w:date="2019-04-14T16:41:00Z">
              <w:tcPr>
                <w:tcW w:w="2965" w:type="dxa"/>
                <w:gridSpan w:val="2"/>
              </w:tcPr>
            </w:tcPrChange>
          </w:tcPr>
          <w:p w14:paraId="47B9CEBF" w14:textId="23723D1B" w:rsidR="00667B59" w:rsidRPr="00AA6F2B" w:rsidRDefault="00667B59" w:rsidP="00667B59">
            <w:pPr>
              <w:rPr>
                <w:ins w:id="623" w:author="Matt Mitchell" w:date="2019-04-14T14:18:00Z"/>
                <w:sz w:val="20"/>
                <w:szCs w:val="20"/>
                <w:rPrChange w:id="624" w:author="Matt Mitchell" w:date="2019-04-14T16:39:00Z">
                  <w:rPr>
                    <w:ins w:id="625" w:author="Matt Mitchell" w:date="2019-04-14T14:18:00Z"/>
                    <w:b/>
                    <w:color w:val="5B9BD5" w:themeColor="accent5"/>
                  </w:rPr>
                </w:rPrChange>
              </w:rPr>
            </w:pPr>
            <w:ins w:id="626" w:author="Matt Mitchell" w:date="2019-04-14T14:18:00Z">
              <w:r w:rsidRPr="00AA6F2B">
                <w:rPr>
                  <w:sz w:val="20"/>
                  <w:szCs w:val="20"/>
                  <w:rPrChange w:id="627" w:author="Matt Mitchell" w:date="2019-04-14T16:39:00Z">
                    <w:rPr>
                      <w:b/>
                      <w:color w:val="5B9BD5" w:themeColor="accent5"/>
                    </w:rPr>
                  </w:rPrChange>
                </w:rPr>
                <w:t>LoginPageController.java</w:t>
              </w:r>
            </w:ins>
          </w:p>
        </w:tc>
        <w:tc>
          <w:tcPr>
            <w:tcW w:w="1890" w:type="dxa"/>
            <w:tcPrChange w:id="628" w:author="Matt Mitchell" w:date="2019-04-14T16:41:00Z">
              <w:tcPr>
                <w:tcW w:w="3515" w:type="dxa"/>
                <w:gridSpan w:val="3"/>
              </w:tcPr>
            </w:tcPrChange>
          </w:tcPr>
          <w:p w14:paraId="3E3D4A35" w14:textId="129BEB0E" w:rsidR="00667B59" w:rsidRPr="00AA6F2B" w:rsidRDefault="00667B59" w:rsidP="00667B59">
            <w:pPr>
              <w:rPr>
                <w:ins w:id="629" w:author="Matt Mitchell" w:date="2019-04-14T14:18:00Z"/>
                <w:sz w:val="20"/>
                <w:szCs w:val="20"/>
                <w:rPrChange w:id="630" w:author="Matt Mitchell" w:date="2019-04-14T16:39:00Z">
                  <w:rPr>
                    <w:ins w:id="631" w:author="Matt Mitchell" w:date="2019-04-14T14:18:00Z"/>
                  </w:rPr>
                </w:rPrChange>
              </w:rPr>
            </w:pPr>
            <w:ins w:id="632" w:author="Matt Mitchell" w:date="2019-04-14T14:19:00Z">
              <w:r w:rsidRPr="00AA6F2B">
                <w:rPr>
                  <w:sz w:val="20"/>
                  <w:szCs w:val="20"/>
                  <w:rPrChange w:id="633" w:author="Matt Mitchell" w:date="2019-04-14T16:39:00Z">
                    <w:rPr/>
                  </w:rPrChange>
                </w:rPr>
                <w:t xml:space="preserve">The “controller” for the </w:t>
              </w:r>
            </w:ins>
            <w:ins w:id="634" w:author="Matt Mitchell" w:date="2019-04-14T14:31:00Z">
              <w:r w:rsidRPr="00AA6F2B">
                <w:rPr>
                  <w:sz w:val="20"/>
                  <w:szCs w:val="20"/>
                  <w:rPrChange w:id="635" w:author="Matt Mitchell" w:date="2019-04-14T16:39:00Z">
                    <w:rPr/>
                  </w:rPrChange>
                </w:rPr>
                <w:t>login</w:t>
              </w:r>
            </w:ins>
            <w:ins w:id="636" w:author="Matt Mitchell" w:date="2019-04-14T14:19:00Z">
              <w:r w:rsidRPr="00AA6F2B">
                <w:rPr>
                  <w:sz w:val="20"/>
                  <w:szCs w:val="20"/>
                  <w:rPrChange w:id="637" w:author="Matt Mitchell" w:date="2019-04-14T16:39:00Z">
                    <w:rPr/>
                  </w:rPrChange>
                </w:rPr>
                <w:t xml:space="preserve"> page.  </w:t>
              </w:r>
            </w:ins>
            <w:ins w:id="638" w:author="Matt Mitchell" w:date="2019-04-14T14:31:00Z">
              <w:r w:rsidRPr="00AA6F2B">
                <w:rPr>
                  <w:sz w:val="20"/>
                  <w:szCs w:val="20"/>
                  <w:rPrChange w:id="639" w:author="Matt Mitchell" w:date="2019-04-14T16:39:00Z">
                    <w:rPr/>
                  </w:rPrChange>
                </w:rPr>
                <w:t>Contains methods which validate user input</w:t>
              </w:r>
            </w:ins>
            <w:ins w:id="640" w:author="Matt Mitchell" w:date="2019-04-14T15:36:00Z">
              <w:r w:rsidRPr="00AA6F2B">
                <w:rPr>
                  <w:sz w:val="20"/>
                  <w:szCs w:val="20"/>
                  <w:rPrChange w:id="641" w:author="Matt Mitchell" w:date="2019-04-14T16:39:00Z">
                    <w:rPr/>
                  </w:rPrChange>
                </w:rPr>
                <w:t xml:space="preserve"> for l</w:t>
              </w:r>
            </w:ins>
            <w:ins w:id="642" w:author="Matt Mitchell" w:date="2019-04-14T15:37:00Z">
              <w:r w:rsidRPr="00AA6F2B">
                <w:rPr>
                  <w:sz w:val="20"/>
                  <w:szCs w:val="20"/>
                  <w:rPrChange w:id="643" w:author="Matt Mitchell" w:date="2019-04-14T16:39:00Z">
                    <w:rPr/>
                  </w:rPrChange>
                </w:rPr>
                <w:t>ogging into the application and changing languages</w:t>
              </w:r>
            </w:ins>
            <w:ins w:id="644" w:author="Matt Mitchell" w:date="2019-04-14T14:31:00Z">
              <w:r w:rsidRPr="00AA6F2B">
                <w:rPr>
                  <w:sz w:val="20"/>
                  <w:szCs w:val="20"/>
                  <w:rPrChange w:id="645" w:author="Matt Mitchell" w:date="2019-04-14T16:39:00Z">
                    <w:rPr/>
                  </w:rPrChange>
                </w:rPr>
                <w:t>.</w:t>
              </w:r>
            </w:ins>
          </w:p>
        </w:tc>
        <w:tc>
          <w:tcPr>
            <w:tcW w:w="5220" w:type="dxa"/>
            <w:tcPrChange w:id="646" w:author="Matt Mitchell" w:date="2019-04-14T16:41:00Z">
              <w:tcPr>
                <w:tcW w:w="3235" w:type="dxa"/>
                <w:gridSpan w:val="2"/>
              </w:tcPr>
            </w:tcPrChange>
          </w:tcPr>
          <w:p w14:paraId="259D8359" w14:textId="77777777" w:rsidR="00667B59" w:rsidRPr="00AA6F2B" w:rsidRDefault="00667B59" w:rsidP="00667B59">
            <w:pPr>
              <w:rPr>
                <w:ins w:id="647" w:author="Matt Mitchell" w:date="2019-04-14T15:34:00Z"/>
                <w:b/>
                <w:sz w:val="20"/>
                <w:szCs w:val="20"/>
                <w:rPrChange w:id="648" w:author="Matt Mitchell" w:date="2019-04-14T16:39:00Z">
                  <w:rPr>
                    <w:ins w:id="649" w:author="Matt Mitchell" w:date="2019-04-14T15:34:00Z"/>
                    <w:b/>
                  </w:rPr>
                </w:rPrChange>
              </w:rPr>
            </w:pPr>
            <w:ins w:id="650" w:author="Matt Mitchell" w:date="2019-04-14T15:34:00Z">
              <w:r w:rsidRPr="00AA6F2B">
                <w:rPr>
                  <w:b/>
                  <w:sz w:val="20"/>
                  <w:szCs w:val="20"/>
                  <w:rPrChange w:id="651" w:author="Matt Mitchell" w:date="2019-04-14T16:39:00Z">
                    <w:rPr>
                      <w:b/>
                    </w:rPr>
                  </w:rPrChange>
                </w:rPr>
                <w:t>Attributes</w:t>
              </w:r>
            </w:ins>
          </w:p>
          <w:p w14:paraId="6370734E" w14:textId="48ABD105" w:rsidR="00667B59" w:rsidRDefault="00B35F23" w:rsidP="00667B59">
            <w:pPr>
              <w:rPr>
                <w:sz w:val="20"/>
                <w:szCs w:val="20"/>
              </w:rPr>
            </w:pPr>
            <w:r w:rsidRPr="00B35F23">
              <w:rPr>
                <w:sz w:val="20"/>
                <w:szCs w:val="20"/>
              </w:rPr>
              <w:t xml:space="preserve">Label </w:t>
            </w:r>
            <w:proofErr w:type="spellStart"/>
            <w:r w:rsidRPr="00B35F23">
              <w:rPr>
                <w:sz w:val="20"/>
                <w:szCs w:val="20"/>
              </w:rPr>
              <w:t>welcomeText</w:t>
            </w:r>
            <w:proofErr w:type="spellEnd"/>
          </w:p>
          <w:p w14:paraId="027E933F" w14:textId="4700F6DA" w:rsidR="00B35F23" w:rsidRDefault="00B35F23" w:rsidP="00667B59">
            <w:pPr>
              <w:rPr>
                <w:sz w:val="20"/>
                <w:szCs w:val="20"/>
              </w:rPr>
            </w:pPr>
            <w:proofErr w:type="spellStart"/>
            <w:r w:rsidRPr="00B35F23">
              <w:rPr>
                <w:sz w:val="20"/>
                <w:szCs w:val="20"/>
              </w:rPr>
              <w:t>TextField</w:t>
            </w:r>
            <w:proofErr w:type="spellEnd"/>
            <w:r w:rsidRPr="00B35F23">
              <w:rPr>
                <w:sz w:val="20"/>
                <w:szCs w:val="20"/>
              </w:rPr>
              <w:t xml:space="preserve"> </w:t>
            </w:r>
            <w:proofErr w:type="spellStart"/>
            <w:r w:rsidRPr="00B35F23">
              <w:rPr>
                <w:sz w:val="20"/>
                <w:szCs w:val="20"/>
              </w:rPr>
              <w:t>userName</w:t>
            </w:r>
            <w:proofErr w:type="spellEnd"/>
          </w:p>
          <w:p w14:paraId="0B0AD28E" w14:textId="10F732DF" w:rsidR="00B35F23" w:rsidRDefault="00B35F23" w:rsidP="00667B59">
            <w:pPr>
              <w:rPr>
                <w:sz w:val="20"/>
                <w:szCs w:val="20"/>
              </w:rPr>
            </w:pPr>
            <w:proofErr w:type="spellStart"/>
            <w:r w:rsidRPr="00B35F23">
              <w:rPr>
                <w:sz w:val="20"/>
                <w:szCs w:val="20"/>
              </w:rPr>
              <w:t>PasswordField</w:t>
            </w:r>
            <w:proofErr w:type="spellEnd"/>
            <w:r w:rsidRPr="00B35F23">
              <w:rPr>
                <w:sz w:val="20"/>
                <w:szCs w:val="20"/>
              </w:rPr>
              <w:t xml:space="preserve"> </w:t>
            </w:r>
            <w:proofErr w:type="spellStart"/>
            <w:r w:rsidRPr="00B35F23">
              <w:rPr>
                <w:sz w:val="20"/>
                <w:szCs w:val="20"/>
              </w:rPr>
              <w:t>userPin</w:t>
            </w:r>
            <w:proofErr w:type="spellEnd"/>
          </w:p>
          <w:p w14:paraId="766740EB" w14:textId="24C18982" w:rsidR="00B35F23" w:rsidRDefault="00B35F23" w:rsidP="00667B59">
            <w:pPr>
              <w:rPr>
                <w:sz w:val="20"/>
                <w:szCs w:val="20"/>
              </w:rPr>
            </w:pPr>
            <w:r w:rsidRPr="00B35F23">
              <w:rPr>
                <w:sz w:val="20"/>
                <w:szCs w:val="20"/>
              </w:rPr>
              <w:t xml:space="preserve">Button </w:t>
            </w:r>
            <w:proofErr w:type="spellStart"/>
            <w:r w:rsidRPr="00B35F23">
              <w:rPr>
                <w:sz w:val="20"/>
                <w:szCs w:val="20"/>
              </w:rPr>
              <w:t>loginButton</w:t>
            </w:r>
            <w:proofErr w:type="spellEnd"/>
          </w:p>
          <w:p w14:paraId="5223CC6A" w14:textId="77777777" w:rsidR="00B35F23" w:rsidRPr="00AA6F2B" w:rsidRDefault="00B35F23" w:rsidP="00667B59">
            <w:pPr>
              <w:rPr>
                <w:ins w:id="652" w:author="Matt Mitchell" w:date="2019-04-14T15:34:00Z"/>
                <w:b/>
                <w:sz w:val="20"/>
                <w:szCs w:val="20"/>
                <w:rPrChange w:id="653" w:author="Matt Mitchell" w:date="2019-04-14T16:39:00Z">
                  <w:rPr>
                    <w:ins w:id="654" w:author="Matt Mitchell" w:date="2019-04-14T15:34:00Z"/>
                    <w:b/>
                  </w:rPr>
                </w:rPrChange>
              </w:rPr>
            </w:pPr>
          </w:p>
          <w:p w14:paraId="6C046255" w14:textId="4A01E1AF" w:rsidR="00667B59" w:rsidRPr="00AA6F2B" w:rsidRDefault="00667B59" w:rsidP="00667B59">
            <w:pPr>
              <w:rPr>
                <w:ins w:id="655" w:author="Matt Mitchell" w:date="2019-04-14T15:36:00Z"/>
                <w:b/>
                <w:sz w:val="20"/>
                <w:szCs w:val="20"/>
                <w:rPrChange w:id="656" w:author="Matt Mitchell" w:date="2019-04-14T16:39:00Z">
                  <w:rPr>
                    <w:ins w:id="657" w:author="Matt Mitchell" w:date="2019-04-14T15:36:00Z"/>
                    <w:b/>
                  </w:rPr>
                </w:rPrChange>
              </w:rPr>
            </w:pPr>
            <w:ins w:id="658" w:author="Matt Mitchell" w:date="2019-04-14T15:34:00Z">
              <w:r w:rsidRPr="00AA6F2B">
                <w:rPr>
                  <w:b/>
                  <w:sz w:val="20"/>
                  <w:szCs w:val="20"/>
                  <w:rPrChange w:id="659" w:author="Matt Mitchell" w:date="2019-04-14T16:39:00Z">
                    <w:rPr>
                      <w:b/>
                    </w:rPr>
                  </w:rPrChange>
                </w:rPr>
                <w:t>Methods</w:t>
              </w:r>
            </w:ins>
          </w:p>
          <w:p w14:paraId="37663145" w14:textId="07722C86" w:rsidR="00B35F23" w:rsidRDefault="00B35F23" w:rsidP="00667B59">
            <w:pPr>
              <w:rPr>
                <w:sz w:val="20"/>
                <w:szCs w:val="20"/>
              </w:rPr>
            </w:pPr>
            <w:r w:rsidRPr="00B35F23">
              <w:rPr>
                <w:sz w:val="20"/>
                <w:szCs w:val="20"/>
              </w:rPr>
              <w:t xml:space="preserve">void </w:t>
            </w:r>
            <w:proofErr w:type="gramStart"/>
            <w:r w:rsidRPr="00B35F23">
              <w:rPr>
                <w:sz w:val="20"/>
                <w:szCs w:val="20"/>
              </w:rPr>
              <w:t>initialize(</w:t>
            </w:r>
            <w:proofErr w:type="gramEnd"/>
            <w:r w:rsidRPr="00B35F23">
              <w:rPr>
                <w:sz w:val="20"/>
                <w:szCs w:val="20"/>
              </w:rPr>
              <w:t xml:space="preserve">URL </w:t>
            </w:r>
            <w:proofErr w:type="spellStart"/>
            <w:r w:rsidRPr="00B35F23">
              <w:rPr>
                <w:sz w:val="20"/>
                <w:szCs w:val="20"/>
              </w:rPr>
              <w:t>url</w:t>
            </w:r>
            <w:proofErr w:type="spellEnd"/>
            <w:r w:rsidRPr="00B35F23">
              <w:rPr>
                <w:sz w:val="20"/>
                <w:szCs w:val="20"/>
              </w:rPr>
              <w:t xml:space="preserve">, </w:t>
            </w:r>
            <w:proofErr w:type="spellStart"/>
            <w:r w:rsidRPr="00B35F23">
              <w:rPr>
                <w:sz w:val="20"/>
                <w:szCs w:val="20"/>
              </w:rPr>
              <w:t>ResourceBundle</w:t>
            </w:r>
            <w:proofErr w:type="spellEnd"/>
            <w:r w:rsidRPr="00B35F23">
              <w:rPr>
                <w:sz w:val="20"/>
                <w:szCs w:val="20"/>
              </w:rPr>
              <w:t xml:space="preserve"> </w:t>
            </w:r>
            <w:proofErr w:type="spellStart"/>
            <w:r w:rsidRPr="00B35F23">
              <w:rPr>
                <w:sz w:val="20"/>
                <w:szCs w:val="20"/>
              </w:rPr>
              <w:t>rb</w:t>
            </w:r>
            <w:proofErr w:type="spellEnd"/>
            <w:r w:rsidRPr="00B35F23">
              <w:rPr>
                <w:sz w:val="20"/>
                <w:szCs w:val="20"/>
              </w:rPr>
              <w:t>)</w:t>
            </w:r>
          </w:p>
          <w:p w14:paraId="453BC34D" w14:textId="2FC5193E" w:rsidR="00667B59" w:rsidRPr="00AA6F2B" w:rsidRDefault="00667B59" w:rsidP="00667B59">
            <w:pPr>
              <w:rPr>
                <w:ins w:id="660" w:author="Matt Mitchell" w:date="2019-04-14T15:34:00Z"/>
                <w:sz w:val="20"/>
                <w:szCs w:val="20"/>
                <w:rPrChange w:id="661" w:author="Matt Mitchell" w:date="2019-04-14T16:39:00Z">
                  <w:rPr>
                    <w:ins w:id="662" w:author="Matt Mitchell" w:date="2019-04-14T15:34:00Z"/>
                    <w:b/>
                  </w:rPr>
                </w:rPrChange>
              </w:rPr>
            </w:pPr>
            <w:ins w:id="663" w:author="Matt Mitchell" w:date="2019-04-14T15:36:00Z">
              <w:r w:rsidRPr="00AA6F2B">
                <w:rPr>
                  <w:sz w:val="20"/>
                  <w:szCs w:val="20"/>
                  <w:rPrChange w:id="664" w:author="Matt Mitchell" w:date="2019-04-14T16:39:00Z">
                    <w:rPr/>
                  </w:rPrChange>
                </w:rPr>
                <w:t xml:space="preserve">void </w:t>
              </w:r>
              <w:proofErr w:type="spellStart"/>
              <w:proofErr w:type="gramStart"/>
              <w:r w:rsidRPr="00AA6F2B">
                <w:rPr>
                  <w:sz w:val="20"/>
                  <w:szCs w:val="20"/>
                  <w:rPrChange w:id="665" w:author="Matt Mitchell" w:date="2019-04-14T16:39:00Z">
                    <w:rPr/>
                  </w:rPrChange>
                </w:rPr>
                <w:t>handleLoginAction</w:t>
              </w:r>
              <w:proofErr w:type="spellEnd"/>
              <w:r w:rsidRPr="00AA6F2B">
                <w:rPr>
                  <w:sz w:val="20"/>
                  <w:szCs w:val="20"/>
                  <w:rPrChange w:id="666" w:author="Matt Mitchell" w:date="2019-04-14T16:39:00Z">
                    <w:rPr/>
                  </w:rPrChange>
                </w:rPr>
                <w:t>(</w:t>
              </w:r>
              <w:proofErr w:type="spellStart"/>
              <w:proofErr w:type="gramEnd"/>
              <w:r w:rsidRPr="00AA6F2B">
                <w:rPr>
                  <w:sz w:val="20"/>
                  <w:szCs w:val="20"/>
                  <w:rPrChange w:id="667" w:author="Matt Mitchell" w:date="2019-04-14T16:39:00Z">
                    <w:rPr/>
                  </w:rPrChange>
                </w:rPr>
                <w:t>ActionEvent</w:t>
              </w:r>
              <w:proofErr w:type="spellEnd"/>
              <w:r w:rsidRPr="00AA6F2B">
                <w:rPr>
                  <w:sz w:val="20"/>
                  <w:szCs w:val="20"/>
                  <w:rPrChange w:id="668" w:author="Matt Mitchell" w:date="2019-04-14T16:39:00Z">
                    <w:rPr/>
                  </w:rPrChange>
                </w:rPr>
                <w:t xml:space="preserve"> event)</w:t>
              </w:r>
            </w:ins>
          </w:p>
          <w:p w14:paraId="099356A0" w14:textId="0762B0A0" w:rsidR="00667B59" w:rsidRPr="00AA6F2B" w:rsidRDefault="00667B59" w:rsidP="00667B59">
            <w:pPr>
              <w:rPr>
                <w:ins w:id="669" w:author="Matt Mitchell" w:date="2019-04-14T15:35:00Z"/>
                <w:sz w:val="20"/>
                <w:szCs w:val="20"/>
                <w:rPrChange w:id="670" w:author="Matt Mitchell" w:date="2019-04-14T16:39:00Z">
                  <w:rPr>
                    <w:ins w:id="671" w:author="Matt Mitchell" w:date="2019-04-14T15:35:00Z"/>
                  </w:rPr>
                </w:rPrChange>
              </w:rPr>
            </w:pPr>
            <w:ins w:id="672" w:author="Matt Mitchell" w:date="2019-04-14T15:35:00Z">
              <w:r w:rsidRPr="00AA6F2B">
                <w:rPr>
                  <w:sz w:val="20"/>
                  <w:szCs w:val="20"/>
                  <w:rPrChange w:id="673" w:author="Matt Mitchell" w:date="2019-04-14T16:39:00Z">
                    <w:rPr/>
                  </w:rPrChange>
                </w:rPr>
                <w:t xml:space="preserve">void </w:t>
              </w:r>
              <w:proofErr w:type="spellStart"/>
              <w:proofErr w:type="gramStart"/>
              <w:r w:rsidRPr="00AA6F2B">
                <w:rPr>
                  <w:sz w:val="20"/>
                  <w:szCs w:val="20"/>
                  <w:rPrChange w:id="674" w:author="Matt Mitchell" w:date="2019-04-14T16:39:00Z">
                    <w:rPr/>
                  </w:rPrChange>
                </w:rPr>
                <w:t>handleDeutschAction</w:t>
              </w:r>
              <w:proofErr w:type="spellEnd"/>
              <w:r w:rsidRPr="00AA6F2B">
                <w:rPr>
                  <w:sz w:val="20"/>
                  <w:szCs w:val="20"/>
                  <w:rPrChange w:id="675" w:author="Matt Mitchell" w:date="2019-04-14T16:39:00Z">
                    <w:rPr/>
                  </w:rPrChange>
                </w:rPr>
                <w:t>(</w:t>
              </w:r>
              <w:proofErr w:type="spellStart"/>
              <w:proofErr w:type="gramEnd"/>
              <w:r w:rsidRPr="00AA6F2B">
                <w:rPr>
                  <w:sz w:val="20"/>
                  <w:szCs w:val="20"/>
                  <w:rPrChange w:id="676" w:author="Matt Mitchell" w:date="2019-04-14T16:39:00Z">
                    <w:rPr/>
                  </w:rPrChange>
                </w:rPr>
                <w:t>ActionEvent</w:t>
              </w:r>
              <w:proofErr w:type="spellEnd"/>
              <w:r w:rsidRPr="00AA6F2B">
                <w:rPr>
                  <w:sz w:val="20"/>
                  <w:szCs w:val="20"/>
                  <w:rPrChange w:id="677" w:author="Matt Mitchell" w:date="2019-04-14T16:39:00Z">
                    <w:rPr/>
                  </w:rPrChange>
                </w:rPr>
                <w:t xml:space="preserve"> event)</w:t>
              </w:r>
            </w:ins>
          </w:p>
          <w:p w14:paraId="6FC0B5BC" w14:textId="12DC67BB" w:rsidR="00667B59" w:rsidRPr="00AA6F2B" w:rsidRDefault="00667B59" w:rsidP="00667B59">
            <w:pPr>
              <w:rPr>
                <w:ins w:id="678" w:author="Matt Mitchell" w:date="2019-04-14T15:35:00Z"/>
                <w:sz w:val="20"/>
                <w:szCs w:val="20"/>
                <w:rPrChange w:id="679" w:author="Matt Mitchell" w:date="2019-04-14T16:39:00Z">
                  <w:rPr>
                    <w:ins w:id="680" w:author="Matt Mitchell" w:date="2019-04-14T15:35:00Z"/>
                  </w:rPr>
                </w:rPrChange>
              </w:rPr>
            </w:pPr>
            <w:ins w:id="681" w:author="Matt Mitchell" w:date="2019-04-14T15:35:00Z">
              <w:r w:rsidRPr="00AA6F2B">
                <w:rPr>
                  <w:sz w:val="20"/>
                  <w:szCs w:val="20"/>
                  <w:rPrChange w:id="682" w:author="Matt Mitchell" w:date="2019-04-14T16:39:00Z">
                    <w:rPr/>
                  </w:rPrChange>
                </w:rPr>
                <w:t xml:space="preserve">void </w:t>
              </w:r>
              <w:proofErr w:type="spellStart"/>
              <w:proofErr w:type="gramStart"/>
              <w:r w:rsidRPr="00AA6F2B">
                <w:rPr>
                  <w:sz w:val="20"/>
                  <w:szCs w:val="20"/>
                  <w:rPrChange w:id="683" w:author="Matt Mitchell" w:date="2019-04-14T16:39:00Z">
                    <w:rPr/>
                  </w:rPrChange>
                </w:rPr>
                <w:t>handleEnglishAction</w:t>
              </w:r>
              <w:proofErr w:type="spellEnd"/>
              <w:r w:rsidRPr="00AA6F2B">
                <w:rPr>
                  <w:sz w:val="20"/>
                  <w:szCs w:val="20"/>
                  <w:rPrChange w:id="684" w:author="Matt Mitchell" w:date="2019-04-14T16:39:00Z">
                    <w:rPr/>
                  </w:rPrChange>
                </w:rPr>
                <w:t>(</w:t>
              </w:r>
              <w:proofErr w:type="spellStart"/>
              <w:proofErr w:type="gramEnd"/>
              <w:r w:rsidRPr="00AA6F2B">
                <w:rPr>
                  <w:sz w:val="20"/>
                  <w:szCs w:val="20"/>
                  <w:rPrChange w:id="685" w:author="Matt Mitchell" w:date="2019-04-14T16:39:00Z">
                    <w:rPr/>
                  </w:rPrChange>
                </w:rPr>
                <w:t>ActionEvent</w:t>
              </w:r>
              <w:proofErr w:type="spellEnd"/>
              <w:r w:rsidRPr="00AA6F2B">
                <w:rPr>
                  <w:sz w:val="20"/>
                  <w:szCs w:val="20"/>
                  <w:rPrChange w:id="686" w:author="Matt Mitchell" w:date="2019-04-14T16:39:00Z">
                    <w:rPr/>
                  </w:rPrChange>
                </w:rPr>
                <w:t xml:space="preserve"> event)</w:t>
              </w:r>
            </w:ins>
          </w:p>
          <w:p w14:paraId="46E4AD1A" w14:textId="6D66912D" w:rsidR="00667B59" w:rsidRPr="00AA6F2B" w:rsidRDefault="00667B59" w:rsidP="00667B59">
            <w:pPr>
              <w:rPr>
                <w:ins w:id="687" w:author="Matt Mitchell" w:date="2019-04-14T15:35:00Z"/>
                <w:sz w:val="20"/>
                <w:szCs w:val="20"/>
                <w:rPrChange w:id="688" w:author="Matt Mitchell" w:date="2019-04-14T16:39:00Z">
                  <w:rPr>
                    <w:ins w:id="689" w:author="Matt Mitchell" w:date="2019-04-14T15:35:00Z"/>
                  </w:rPr>
                </w:rPrChange>
              </w:rPr>
            </w:pPr>
            <w:ins w:id="690" w:author="Matt Mitchell" w:date="2019-04-14T15:35:00Z">
              <w:r w:rsidRPr="00AA6F2B">
                <w:rPr>
                  <w:sz w:val="20"/>
                  <w:szCs w:val="20"/>
                  <w:rPrChange w:id="691" w:author="Matt Mitchell" w:date="2019-04-14T16:39:00Z">
                    <w:rPr/>
                  </w:rPrChange>
                </w:rPr>
                <w:t xml:space="preserve">void </w:t>
              </w:r>
              <w:proofErr w:type="spellStart"/>
              <w:proofErr w:type="gramStart"/>
              <w:r w:rsidRPr="00AA6F2B">
                <w:rPr>
                  <w:sz w:val="20"/>
                  <w:szCs w:val="20"/>
                  <w:rPrChange w:id="692" w:author="Matt Mitchell" w:date="2019-04-14T16:39:00Z">
                    <w:rPr/>
                  </w:rPrChange>
                </w:rPr>
                <w:t>handleFrenchAction</w:t>
              </w:r>
              <w:proofErr w:type="spellEnd"/>
              <w:r w:rsidRPr="00AA6F2B">
                <w:rPr>
                  <w:sz w:val="20"/>
                  <w:szCs w:val="20"/>
                  <w:rPrChange w:id="693" w:author="Matt Mitchell" w:date="2019-04-14T16:39:00Z">
                    <w:rPr/>
                  </w:rPrChange>
                </w:rPr>
                <w:t>(</w:t>
              </w:r>
              <w:proofErr w:type="spellStart"/>
              <w:proofErr w:type="gramEnd"/>
              <w:r w:rsidRPr="00AA6F2B">
                <w:rPr>
                  <w:sz w:val="20"/>
                  <w:szCs w:val="20"/>
                  <w:rPrChange w:id="694" w:author="Matt Mitchell" w:date="2019-04-14T16:39:00Z">
                    <w:rPr/>
                  </w:rPrChange>
                </w:rPr>
                <w:t>ActionEvent</w:t>
              </w:r>
              <w:proofErr w:type="spellEnd"/>
              <w:r w:rsidRPr="00AA6F2B">
                <w:rPr>
                  <w:sz w:val="20"/>
                  <w:szCs w:val="20"/>
                  <w:rPrChange w:id="695" w:author="Matt Mitchell" w:date="2019-04-14T16:39:00Z">
                    <w:rPr/>
                  </w:rPrChange>
                </w:rPr>
                <w:t xml:space="preserve"> event) </w:t>
              </w:r>
            </w:ins>
          </w:p>
          <w:p w14:paraId="041D0EC7" w14:textId="131A2769" w:rsidR="00667B59" w:rsidRPr="00AA6F2B" w:rsidRDefault="00667B59" w:rsidP="00667B59">
            <w:pPr>
              <w:rPr>
                <w:ins w:id="696" w:author="Matt Mitchell" w:date="2019-04-14T15:35:00Z"/>
                <w:sz w:val="20"/>
                <w:szCs w:val="20"/>
                <w:rPrChange w:id="697" w:author="Matt Mitchell" w:date="2019-04-14T16:39:00Z">
                  <w:rPr>
                    <w:ins w:id="698" w:author="Matt Mitchell" w:date="2019-04-14T15:35:00Z"/>
                  </w:rPr>
                </w:rPrChange>
              </w:rPr>
            </w:pPr>
            <w:ins w:id="699" w:author="Matt Mitchell" w:date="2019-04-14T15:35:00Z">
              <w:r w:rsidRPr="00AA6F2B">
                <w:rPr>
                  <w:sz w:val="20"/>
                  <w:szCs w:val="20"/>
                  <w:rPrChange w:id="700" w:author="Matt Mitchell" w:date="2019-04-14T16:39:00Z">
                    <w:rPr/>
                  </w:rPrChange>
                </w:rPr>
                <w:t xml:space="preserve">void </w:t>
              </w:r>
              <w:proofErr w:type="spellStart"/>
              <w:proofErr w:type="gramStart"/>
              <w:r w:rsidRPr="00AA6F2B">
                <w:rPr>
                  <w:sz w:val="20"/>
                  <w:szCs w:val="20"/>
                  <w:rPrChange w:id="701" w:author="Matt Mitchell" w:date="2019-04-14T16:39:00Z">
                    <w:rPr/>
                  </w:rPrChange>
                </w:rPr>
                <w:t>handleKoreanAction</w:t>
              </w:r>
              <w:proofErr w:type="spellEnd"/>
              <w:r w:rsidRPr="00AA6F2B">
                <w:rPr>
                  <w:sz w:val="20"/>
                  <w:szCs w:val="20"/>
                  <w:rPrChange w:id="702" w:author="Matt Mitchell" w:date="2019-04-14T16:39:00Z">
                    <w:rPr/>
                  </w:rPrChange>
                </w:rPr>
                <w:t>(</w:t>
              </w:r>
              <w:proofErr w:type="spellStart"/>
              <w:proofErr w:type="gramEnd"/>
              <w:r w:rsidRPr="00AA6F2B">
                <w:rPr>
                  <w:sz w:val="20"/>
                  <w:szCs w:val="20"/>
                  <w:rPrChange w:id="703" w:author="Matt Mitchell" w:date="2019-04-14T16:39:00Z">
                    <w:rPr/>
                  </w:rPrChange>
                </w:rPr>
                <w:t>ActionEvent</w:t>
              </w:r>
              <w:proofErr w:type="spellEnd"/>
              <w:r w:rsidRPr="00AA6F2B">
                <w:rPr>
                  <w:sz w:val="20"/>
                  <w:szCs w:val="20"/>
                  <w:rPrChange w:id="704" w:author="Matt Mitchell" w:date="2019-04-14T16:39:00Z">
                    <w:rPr/>
                  </w:rPrChange>
                </w:rPr>
                <w:t xml:space="preserve"> event) </w:t>
              </w:r>
            </w:ins>
          </w:p>
          <w:p w14:paraId="1D0A16C6" w14:textId="3A5968E7" w:rsidR="00667B59" w:rsidRPr="00AA6F2B" w:rsidRDefault="00667B59" w:rsidP="00667B59">
            <w:pPr>
              <w:rPr>
                <w:ins w:id="705" w:author="Matt Mitchell" w:date="2019-04-14T15:35:00Z"/>
                <w:sz w:val="20"/>
                <w:szCs w:val="20"/>
                <w:rPrChange w:id="706" w:author="Matt Mitchell" w:date="2019-04-14T16:39:00Z">
                  <w:rPr>
                    <w:ins w:id="707" w:author="Matt Mitchell" w:date="2019-04-14T15:35:00Z"/>
                  </w:rPr>
                </w:rPrChange>
              </w:rPr>
            </w:pPr>
            <w:ins w:id="708" w:author="Matt Mitchell" w:date="2019-04-14T15:35:00Z">
              <w:r w:rsidRPr="00AA6F2B">
                <w:rPr>
                  <w:sz w:val="20"/>
                  <w:szCs w:val="20"/>
                  <w:rPrChange w:id="709" w:author="Matt Mitchell" w:date="2019-04-14T16:39:00Z">
                    <w:rPr/>
                  </w:rPrChange>
                </w:rPr>
                <w:t xml:space="preserve">void </w:t>
              </w:r>
              <w:proofErr w:type="spellStart"/>
              <w:proofErr w:type="gramStart"/>
              <w:r w:rsidRPr="00AA6F2B">
                <w:rPr>
                  <w:sz w:val="20"/>
                  <w:szCs w:val="20"/>
                  <w:rPrChange w:id="710" w:author="Matt Mitchell" w:date="2019-04-14T16:39:00Z">
                    <w:rPr/>
                  </w:rPrChange>
                </w:rPr>
                <w:t>handleLoginAction</w:t>
              </w:r>
              <w:proofErr w:type="spellEnd"/>
              <w:r w:rsidRPr="00AA6F2B">
                <w:rPr>
                  <w:sz w:val="20"/>
                  <w:szCs w:val="20"/>
                  <w:rPrChange w:id="711" w:author="Matt Mitchell" w:date="2019-04-14T16:39:00Z">
                    <w:rPr/>
                  </w:rPrChange>
                </w:rPr>
                <w:t>(</w:t>
              </w:r>
              <w:proofErr w:type="spellStart"/>
              <w:proofErr w:type="gramEnd"/>
              <w:r w:rsidRPr="00AA6F2B">
                <w:rPr>
                  <w:sz w:val="20"/>
                  <w:szCs w:val="20"/>
                  <w:rPrChange w:id="712" w:author="Matt Mitchell" w:date="2019-04-14T16:39:00Z">
                    <w:rPr/>
                  </w:rPrChange>
                </w:rPr>
                <w:t>ActionEvent</w:t>
              </w:r>
              <w:proofErr w:type="spellEnd"/>
              <w:r w:rsidRPr="00AA6F2B">
                <w:rPr>
                  <w:sz w:val="20"/>
                  <w:szCs w:val="20"/>
                  <w:rPrChange w:id="713" w:author="Matt Mitchell" w:date="2019-04-14T16:39:00Z">
                    <w:rPr/>
                  </w:rPrChange>
                </w:rPr>
                <w:t xml:space="preserve"> event) </w:t>
              </w:r>
            </w:ins>
          </w:p>
          <w:p w14:paraId="1B6268DA" w14:textId="4D7270AD" w:rsidR="00667B59" w:rsidRPr="00AA6F2B" w:rsidRDefault="00667B59" w:rsidP="00667B59">
            <w:pPr>
              <w:rPr>
                <w:ins w:id="714" w:author="Matt Mitchell" w:date="2019-04-14T15:35:00Z"/>
                <w:sz w:val="20"/>
                <w:szCs w:val="20"/>
                <w:rPrChange w:id="715" w:author="Matt Mitchell" w:date="2019-04-14T16:39:00Z">
                  <w:rPr>
                    <w:ins w:id="716" w:author="Matt Mitchell" w:date="2019-04-14T15:35:00Z"/>
                  </w:rPr>
                </w:rPrChange>
              </w:rPr>
            </w:pPr>
            <w:ins w:id="717" w:author="Matt Mitchell" w:date="2019-04-14T15:35:00Z">
              <w:r w:rsidRPr="00AA6F2B">
                <w:rPr>
                  <w:sz w:val="20"/>
                  <w:szCs w:val="20"/>
                  <w:rPrChange w:id="718" w:author="Matt Mitchell" w:date="2019-04-14T16:39:00Z">
                    <w:rPr/>
                  </w:rPrChange>
                </w:rPr>
                <w:t xml:space="preserve">void </w:t>
              </w:r>
              <w:proofErr w:type="spellStart"/>
              <w:proofErr w:type="gramStart"/>
              <w:r w:rsidRPr="00AA6F2B">
                <w:rPr>
                  <w:sz w:val="20"/>
                  <w:szCs w:val="20"/>
                  <w:rPrChange w:id="719" w:author="Matt Mitchell" w:date="2019-04-14T16:39:00Z">
                    <w:rPr/>
                  </w:rPrChange>
                </w:rPr>
                <w:t>handleSimplifiedChineseAction</w:t>
              </w:r>
              <w:proofErr w:type="spellEnd"/>
              <w:r w:rsidRPr="00AA6F2B">
                <w:rPr>
                  <w:sz w:val="20"/>
                  <w:szCs w:val="20"/>
                  <w:rPrChange w:id="720" w:author="Matt Mitchell" w:date="2019-04-14T16:39:00Z">
                    <w:rPr/>
                  </w:rPrChange>
                </w:rPr>
                <w:t>(</w:t>
              </w:r>
              <w:proofErr w:type="spellStart"/>
              <w:proofErr w:type="gramEnd"/>
              <w:r w:rsidRPr="00AA6F2B">
                <w:rPr>
                  <w:sz w:val="20"/>
                  <w:szCs w:val="20"/>
                  <w:rPrChange w:id="721" w:author="Matt Mitchell" w:date="2019-04-14T16:39:00Z">
                    <w:rPr/>
                  </w:rPrChange>
                </w:rPr>
                <w:t>ActionEvent</w:t>
              </w:r>
              <w:proofErr w:type="spellEnd"/>
              <w:r w:rsidRPr="00AA6F2B">
                <w:rPr>
                  <w:sz w:val="20"/>
                  <w:szCs w:val="20"/>
                  <w:rPrChange w:id="722" w:author="Matt Mitchell" w:date="2019-04-14T16:39:00Z">
                    <w:rPr/>
                  </w:rPrChange>
                </w:rPr>
                <w:t xml:space="preserve"> event) </w:t>
              </w:r>
            </w:ins>
          </w:p>
          <w:p w14:paraId="701E9D00" w14:textId="4222B2C6" w:rsidR="00667B59" w:rsidRDefault="00667B59" w:rsidP="00667B59">
            <w:pPr>
              <w:rPr>
                <w:sz w:val="20"/>
                <w:szCs w:val="20"/>
              </w:rPr>
            </w:pPr>
            <w:ins w:id="723" w:author="Matt Mitchell" w:date="2019-04-14T15:35:00Z">
              <w:r w:rsidRPr="00AA6F2B">
                <w:rPr>
                  <w:sz w:val="20"/>
                  <w:szCs w:val="20"/>
                  <w:rPrChange w:id="724" w:author="Matt Mitchell" w:date="2019-04-14T16:39:00Z">
                    <w:rPr/>
                  </w:rPrChange>
                </w:rPr>
                <w:t xml:space="preserve">void </w:t>
              </w:r>
              <w:proofErr w:type="spellStart"/>
              <w:proofErr w:type="gramStart"/>
              <w:r w:rsidRPr="00AA6F2B">
                <w:rPr>
                  <w:sz w:val="20"/>
                  <w:szCs w:val="20"/>
                  <w:rPrChange w:id="725" w:author="Matt Mitchell" w:date="2019-04-14T16:39:00Z">
                    <w:rPr/>
                  </w:rPrChange>
                </w:rPr>
                <w:t>handleSpanishAction</w:t>
              </w:r>
              <w:proofErr w:type="spellEnd"/>
              <w:r w:rsidRPr="00AA6F2B">
                <w:rPr>
                  <w:sz w:val="20"/>
                  <w:szCs w:val="20"/>
                  <w:rPrChange w:id="726" w:author="Matt Mitchell" w:date="2019-04-14T16:39:00Z">
                    <w:rPr/>
                  </w:rPrChange>
                </w:rPr>
                <w:t>(</w:t>
              </w:r>
              <w:proofErr w:type="spellStart"/>
              <w:proofErr w:type="gramEnd"/>
              <w:r w:rsidRPr="00AA6F2B">
                <w:rPr>
                  <w:sz w:val="20"/>
                  <w:szCs w:val="20"/>
                  <w:rPrChange w:id="727" w:author="Matt Mitchell" w:date="2019-04-14T16:39:00Z">
                    <w:rPr/>
                  </w:rPrChange>
                </w:rPr>
                <w:t>ActionEvent</w:t>
              </w:r>
              <w:proofErr w:type="spellEnd"/>
              <w:r w:rsidRPr="00AA6F2B">
                <w:rPr>
                  <w:sz w:val="20"/>
                  <w:szCs w:val="20"/>
                  <w:rPrChange w:id="728" w:author="Matt Mitchell" w:date="2019-04-14T16:39:00Z">
                    <w:rPr/>
                  </w:rPrChange>
                </w:rPr>
                <w:t xml:space="preserve"> event)</w:t>
              </w:r>
            </w:ins>
          </w:p>
          <w:p w14:paraId="48312235" w14:textId="72DF5DBF" w:rsidR="00B35F23" w:rsidRPr="00AA6F2B" w:rsidRDefault="00B35F23" w:rsidP="00667B59">
            <w:pPr>
              <w:rPr>
                <w:ins w:id="729" w:author="Matt Mitchell" w:date="2019-04-14T15:35:00Z"/>
                <w:sz w:val="20"/>
                <w:szCs w:val="20"/>
                <w:rPrChange w:id="730" w:author="Matt Mitchell" w:date="2019-04-14T16:39:00Z">
                  <w:rPr>
                    <w:ins w:id="731" w:author="Matt Mitchell" w:date="2019-04-14T15:35:00Z"/>
                  </w:rPr>
                </w:rPrChange>
              </w:rPr>
            </w:pPr>
            <w:proofErr w:type="spellStart"/>
            <w:r w:rsidRPr="00B35F23">
              <w:rPr>
                <w:sz w:val="20"/>
                <w:szCs w:val="20"/>
              </w:rPr>
              <w:t>boolean</w:t>
            </w:r>
            <w:proofErr w:type="spellEnd"/>
            <w:r w:rsidRPr="00B35F23">
              <w:rPr>
                <w:sz w:val="20"/>
                <w:szCs w:val="20"/>
              </w:rPr>
              <w:t xml:space="preserve"> </w:t>
            </w:r>
            <w:proofErr w:type="spellStart"/>
            <w:proofErr w:type="gramStart"/>
            <w:r w:rsidRPr="00B35F23">
              <w:rPr>
                <w:sz w:val="20"/>
                <w:szCs w:val="20"/>
              </w:rPr>
              <w:t>validateUserInput</w:t>
            </w:r>
            <w:proofErr w:type="spellEnd"/>
            <w:r w:rsidRPr="00B35F23">
              <w:rPr>
                <w:sz w:val="20"/>
                <w:szCs w:val="20"/>
              </w:rPr>
              <w:t>(</w:t>
            </w:r>
            <w:proofErr w:type="gramEnd"/>
            <w:r w:rsidRPr="00B35F23">
              <w:rPr>
                <w:sz w:val="20"/>
                <w:szCs w:val="20"/>
              </w:rPr>
              <w:t>)</w:t>
            </w:r>
          </w:p>
          <w:p w14:paraId="594DDCBD" w14:textId="0CFAB8E1" w:rsidR="00667B59" w:rsidRPr="00AA6F2B" w:rsidRDefault="00667B59" w:rsidP="00667B59">
            <w:pPr>
              <w:rPr>
                <w:ins w:id="732" w:author="Matt Mitchell" w:date="2019-04-14T14:18:00Z"/>
                <w:sz w:val="20"/>
                <w:szCs w:val="20"/>
                <w:rPrChange w:id="733" w:author="Matt Mitchell" w:date="2019-04-14T16:39:00Z">
                  <w:rPr>
                    <w:ins w:id="734" w:author="Matt Mitchell" w:date="2019-04-14T14:18:00Z"/>
                    <w:rFonts w:ascii="-webkit-standard" w:hAnsi="-webkit-standard"/>
                  </w:rPr>
                </w:rPrChange>
              </w:rPr>
            </w:pPr>
          </w:p>
        </w:tc>
      </w:tr>
      <w:tr w:rsidR="00667B59" w:rsidRPr="00B00560" w14:paraId="43353233" w14:textId="77777777" w:rsidTr="00280B93">
        <w:trPr>
          <w:ins w:id="735" w:author="Matt Mitchell" w:date="2019-04-14T14:18:00Z"/>
          <w:trPrChange w:id="736" w:author="Matt Mitchell" w:date="2019-04-14T16:41:00Z">
            <w:trPr>
              <w:gridAfter w:val="0"/>
            </w:trPr>
          </w:trPrChange>
        </w:trPr>
        <w:tc>
          <w:tcPr>
            <w:tcW w:w="2785" w:type="dxa"/>
            <w:tcPrChange w:id="737" w:author="Matt Mitchell" w:date="2019-04-14T16:41:00Z">
              <w:tcPr>
                <w:tcW w:w="2965" w:type="dxa"/>
                <w:gridSpan w:val="2"/>
              </w:tcPr>
            </w:tcPrChange>
          </w:tcPr>
          <w:p w14:paraId="53FC8C4A" w14:textId="4DEAEF21" w:rsidR="00667B59" w:rsidRPr="00AA6F2B" w:rsidRDefault="00667B59" w:rsidP="00667B59">
            <w:pPr>
              <w:rPr>
                <w:ins w:id="738" w:author="Matt Mitchell" w:date="2019-04-14T14:18:00Z"/>
                <w:sz w:val="20"/>
                <w:szCs w:val="20"/>
                <w:rPrChange w:id="739" w:author="Matt Mitchell" w:date="2019-04-14T16:39:00Z">
                  <w:rPr>
                    <w:ins w:id="740" w:author="Matt Mitchell" w:date="2019-04-14T14:18:00Z"/>
                    <w:b/>
                    <w:color w:val="5B9BD5" w:themeColor="accent5"/>
                  </w:rPr>
                </w:rPrChange>
              </w:rPr>
            </w:pPr>
            <w:proofErr w:type="spellStart"/>
            <w:ins w:id="741" w:author="Matt Mitchell" w:date="2019-04-14T14:19:00Z">
              <w:r w:rsidRPr="00AA6F2B">
                <w:rPr>
                  <w:sz w:val="20"/>
                  <w:szCs w:val="20"/>
                  <w:rPrChange w:id="742" w:author="Matt Mitchell" w:date="2019-04-14T16:39:00Z">
                    <w:rPr>
                      <w:b/>
                      <w:color w:val="5B9BD5" w:themeColor="accent5"/>
                    </w:rPr>
                  </w:rPrChange>
                </w:rPr>
                <w:t>MainPage.fxml</w:t>
              </w:r>
            </w:ins>
            <w:proofErr w:type="spellEnd"/>
          </w:p>
        </w:tc>
        <w:tc>
          <w:tcPr>
            <w:tcW w:w="1890" w:type="dxa"/>
            <w:tcPrChange w:id="743" w:author="Matt Mitchell" w:date="2019-04-14T16:41:00Z">
              <w:tcPr>
                <w:tcW w:w="3515" w:type="dxa"/>
                <w:gridSpan w:val="3"/>
              </w:tcPr>
            </w:tcPrChange>
          </w:tcPr>
          <w:p w14:paraId="1A9ECC5A" w14:textId="3D7B3511" w:rsidR="00667B59" w:rsidRPr="00AA6F2B" w:rsidRDefault="00667B59" w:rsidP="00667B59">
            <w:pPr>
              <w:rPr>
                <w:ins w:id="744" w:author="Matt Mitchell" w:date="2019-04-14T14:18:00Z"/>
                <w:sz w:val="20"/>
                <w:szCs w:val="20"/>
                <w:rPrChange w:id="745" w:author="Matt Mitchell" w:date="2019-04-14T16:39:00Z">
                  <w:rPr>
                    <w:ins w:id="746" w:author="Matt Mitchell" w:date="2019-04-14T14:18:00Z"/>
                  </w:rPr>
                </w:rPrChange>
              </w:rPr>
            </w:pPr>
            <w:ins w:id="747" w:author="Matt Mitchell" w:date="2019-04-14T14:20:00Z">
              <w:r w:rsidRPr="00AA6F2B">
                <w:rPr>
                  <w:sz w:val="20"/>
                  <w:szCs w:val="20"/>
                  <w:rPrChange w:id="748" w:author="Matt Mitchell" w:date="2019-04-14T16:39:00Z">
                    <w:rPr/>
                  </w:rPrChange>
                </w:rPr>
                <w:t>Holds layout and control information for the Login Page</w:t>
              </w:r>
            </w:ins>
          </w:p>
        </w:tc>
        <w:tc>
          <w:tcPr>
            <w:tcW w:w="5220" w:type="dxa"/>
            <w:tcPrChange w:id="749" w:author="Matt Mitchell" w:date="2019-04-14T16:41:00Z">
              <w:tcPr>
                <w:tcW w:w="3235" w:type="dxa"/>
                <w:gridSpan w:val="2"/>
              </w:tcPr>
            </w:tcPrChange>
          </w:tcPr>
          <w:p w14:paraId="2D4ECDAD" w14:textId="62439EF2" w:rsidR="00667B59" w:rsidRPr="00AA6F2B" w:rsidRDefault="00667B59" w:rsidP="00667B59">
            <w:pPr>
              <w:rPr>
                <w:ins w:id="750" w:author="Matt Mitchell" w:date="2019-04-14T14:18:00Z"/>
                <w:sz w:val="20"/>
                <w:szCs w:val="20"/>
                <w:rPrChange w:id="751" w:author="Matt Mitchell" w:date="2019-04-14T16:39:00Z">
                  <w:rPr>
                    <w:ins w:id="752" w:author="Matt Mitchell" w:date="2019-04-14T14:18:00Z"/>
                    <w:rFonts w:ascii="-webkit-standard" w:hAnsi="-webkit-standard"/>
                  </w:rPr>
                </w:rPrChange>
              </w:rPr>
            </w:pPr>
            <w:ins w:id="753" w:author="Matt Mitchell" w:date="2019-04-14T15:38:00Z">
              <w:r w:rsidRPr="00AA6F2B">
                <w:rPr>
                  <w:sz w:val="20"/>
                  <w:szCs w:val="20"/>
                  <w:rPrChange w:id="754" w:author="Matt Mitchell" w:date="2019-04-14T16:39:00Z">
                    <w:rPr/>
                  </w:rPrChange>
                </w:rPr>
                <w:t>N</w:t>
              </w:r>
            </w:ins>
            <w:ins w:id="755" w:author="Matt Mitchell" w:date="2019-04-14T15:39:00Z">
              <w:r w:rsidRPr="00AA6F2B">
                <w:rPr>
                  <w:sz w:val="20"/>
                  <w:szCs w:val="20"/>
                  <w:rPrChange w:id="756" w:author="Matt Mitchell" w:date="2019-04-14T16:39:00Z">
                    <w:rPr/>
                  </w:rPrChange>
                </w:rPr>
                <w:t>/A</w:t>
              </w:r>
            </w:ins>
          </w:p>
        </w:tc>
      </w:tr>
      <w:tr w:rsidR="00667B59" w:rsidRPr="00B00560" w14:paraId="0ADED07B" w14:textId="77777777" w:rsidTr="00280B93">
        <w:trPr>
          <w:ins w:id="757" w:author="Matt Mitchell" w:date="2019-04-14T14:18:00Z"/>
          <w:trPrChange w:id="758" w:author="Matt Mitchell" w:date="2019-04-14T16:41:00Z">
            <w:trPr>
              <w:gridAfter w:val="0"/>
            </w:trPr>
          </w:trPrChange>
        </w:trPr>
        <w:tc>
          <w:tcPr>
            <w:tcW w:w="2785" w:type="dxa"/>
            <w:tcPrChange w:id="759" w:author="Matt Mitchell" w:date="2019-04-14T16:41:00Z">
              <w:tcPr>
                <w:tcW w:w="2965" w:type="dxa"/>
                <w:gridSpan w:val="2"/>
              </w:tcPr>
            </w:tcPrChange>
          </w:tcPr>
          <w:p w14:paraId="1390F80F" w14:textId="401B2F19" w:rsidR="00667B59" w:rsidRPr="00AA6F2B" w:rsidRDefault="00667B59" w:rsidP="00667B59">
            <w:pPr>
              <w:rPr>
                <w:ins w:id="760" w:author="Matt Mitchell" w:date="2019-04-14T14:18:00Z"/>
                <w:sz w:val="20"/>
                <w:szCs w:val="20"/>
                <w:rPrChange w:id="761" w:author="Matt Mitchell" w:date="2019-04-14T16:39:00Z">
                  <w:rPr>
                    <w:ins w:id="762" w:author="Matt Mitchell" w:date="2019-04-14T14:18:00Z"/>
                    <w:b/>
                    <w:color w:val="5B9BD5" w:themeColor="accent5"/>
                  </w:rPr>
                </w:rPrChange>
              </w:rPr>
            </w:pPr>
            <w:ins w:id="763" w:author="Matt Mitchell" w:date="2019-04-14T14:19:00Z">
              <w:r w:rsidRPr="00AA6F2B">
                <w:rPr>
                  <w:sz w:val="20"/>
                  <w:szCs w:val="20"/>
                  <w:rPrChange w:id="764" w:author="Matt Mitchell" w:date="2019-04-14T16:39:00Z">
                    <w:rPr>
                      <w:b/>
                      <w:color w:val="5B9BD5" w:themeColor="accent5"/>
                    </w:rPr>
                  </w:rPrChange>
                </w:rPr>
                <w:t>MainPag</w:t>
              </w:r>
            </w:ins>
            <w:ins w:id="765" w:author="Matt Mitchell" w:date="2019-04-14T14:20:00Z">
              <w:r w:rsidRPr="00AA6F2B">
                <w:rPr>
                  <w:sz w:val="20"/>
                  <w:szCs w:val="20"/>
                  <w:rPrChange w:id="766" w:author="Matt Mitchell" w:date="2019-04-14T16:39:00Z">
                    <w:rPr>
                      <w:b/>
                      <w:color w:val="5B9BD5" w:themeColor="accent5"/>
                    </w:rPr>
                  </w:rPrChange>
                </w:rPr>
                <w:t>eController.java</w:t>
              </w:r>
            </w:ins>
          </w:p>
        </w:tc>
        <w:tc>
          <w:tcPr>
            <w:tcW w:w="1890" w:type="dxa"/>
            <w:tcPrChange w:id="767" w:author="Matt Mitchell" w:date="2019-04-14T16:41:00Z">
              <w:tcPr>
                <w:tcW w:w="3515" w:type="dxa"/>
                <w:gridSpan w:val="3"/>
              </w:tcPr>
            </w:tcPrChange>
          </w:tcPr>
          <w:p w14:paraId="3B890169" w14:textId="7F1CC719" w:rsidR="00667B59" w:rsidRPr="00AA6F2B" w:rsidRDefault="00667B59" w:rsidP="00667B59">
            <w:pPr>
              <w:rPr>
                <w:ins w:id="768" w:author="Matt Mitchell" w:date="2019-04-14T14:18:00Z"/>
                <w:sz w:val="20"/>
                <w:szCs w:val="20"/>
                <w:rPrChange w:id="769" w:author="Matt Mitchell" w:date="2019-04-14T16:39:00Z">
                  <w:rPr>
                    <w:ins w:id="770" w:author="Matt Mitchell" w:date="2019-04-14T14:18:00Z"/>
                  </w:rPr>
                </w:rPrChange>
              </w:rPr>
            </w:pPr>
            <w:ins w:id="771" w:author="Matt Mitchell" w:date="2019-04-14T14:20:00Z">
              <w:r w:rsidRPr="00AA6F2B">
                <w:rPr>
                  <w:sz w:val="20"/>
                  <w:szCs w:val="20"/>
                  <w:rPrChange w:id="772" w:author="Matt Mitchell" w:date="2019-04-14T16:39:00Z">
                    <w:rPr/>
                  </w:rPrChange>
                </w:rPr>
                <w:t xml:space="preserve">The “controller” for the </w:t>
              </w:r>
            </w:ins>
            <w:ins w:id="773" w:author="Matt Mitchell" w:date="2019-04-14T14:31:00Z">
              <w:r w:rsidRPr="00AA6F2B">
                <w:rPr>
                  <w:sz w:val="20"/>
                  <w:szCs w:val="20"/>
                  <w:rPrChange w:id="774" w:author="Matt Mitchell" w:date="2019-04-14T16:39:00Z">
                    <w:rPr/>
                  </w:rPrChange>
                </w:rPr>
                <w:t>main</w:t>
              </w:r>
            </w:ins>
            <w:ins w:id="775" w:author="Matt Mitchell" w:date="2019-04-14T14:20:00Z">
              <w:r w:rsidRPr="00AA6F2B">
                <w:rPr>
                  <w:sz w:val="20"/>
                  <w:szCs w:val="20"/>
                  <w:rPrChange w:id="776" w:author="Matt Mitchell" w:date="2019-04-14T16:39:00Z">
                    <w:rPr/>
                  </w:rPrChange>
                </w:rPr>
                <w:t xml:space="preserve"> page.  Contains methods which </w:t>
              </w:r>
            </w:ins>
            <w:ins w:id="777" w:author="Matt Mitchell" w:date="2019-04-14T15:40:00Z">
              <w:r w:rsidRPr="00AA6F2B">
                <w:rPr>
                  <w:sz w:val="20"/>
                  <w:szCs w:val="20"/>
                  <w:rPrChange w:id="778" w:author="Matt Mitchell" w:date="2019-04-14T16:39:00Z">
                    <w:rPr/>
                  </w:rPrChange>
                </w:rPr>
                <w:t xml:space="preserve">allow the user to </w:t>
              </w:r>
            </w:ins>
            <w:ins w:id="779" w:author="Matt Mitchell" w:date="2019-04-14T15:41:00Z">
              <w:r w:rsidRPr="00AA6F2B">
                <w:rPr>
                  <w:sz w:val="20"/>
                  <w:szCs w:val="20"/>
                  <w:rPrChange w:id="780" w:author="Matt Mitchell" w:date="2019-04-14T16:39:00Z">
                    <w:rPr/>
                  </w:rPrChange>
                </w:rPr>
                <w:t>display the account history, deposit, transfer, and withdraw pages.</w:t>
              </w:r>
            </w:ins>
          </w:p>
        </w:tc>
        <w:tc>
          <w:tcPr>
            <w:tcW w:w="5220" w:type="dxa"/>
            <w:tcPrChange w:id="781" w:author="Matt Mitchell" w:date="2019-04-14T16:41:00Z">
              <w:tcPr>
                <w:tcW w:w="3235" w:type="dxa"/>
                <w:gridSpan w:val="2"/>
              </w:tcPr>
            </w:tcPrChange>
          </w:tcPr>
          <w:p w14:paraId="38A20A98" w14:textId="5C82EB02" w:rsidR="00667B59" w:rsidRPr="00AA6F2B" w:rsidRDefault="00667B59" w:rsidP="00667B59">
            <w:pPr>
              <w:rPr>
                <w:ins w:id="782" w:author="Matt Mitchell" w:date="2019-04-14T15:39:00Z"/>
                <w:b/>
                <w:sz w:val="20"/>
                <w:szCs w:val="20"/>
                <w:rPrChange w:id="783" w:author="Matt Mitchell" w:date="2019-04-14T16:39:00Z">
                  <w:rPr>
                    <w:ins w:id="784" w:author="Matt Mitchell" w:date="2019-04-14T15:39:00Z"/>
                    <w:b/>
                  </w:rPr>
                </w:rPrChange>
              </w:rPr>
            </w:pPr>
            <w:ins w:id="785" w:author="Matt Mitchell" w:date="2019-04-14T15:39:00Z">
              <w:r w:rsidRPr="00AA6F2B">
                <w:rPr>
                  <w:b/>
                  <w:sz w:val="20"/>
                  <w:szCs w:val="20"/>
                  <w:rPrChange w:id="786" w:author="Matt Mitchell" w:date="2019-04-14T16:39:00Z">
                    <w:rPr>
                      <w:b/>
                    </w:rPr>
                  </w:rPrChange>
                </w:rPr>
                <w:t>Attributes</w:t>
              </w:r>
            </w:ins>
          </w:p>
          <w:p w14:paraId="3B7D489A" w14:textId="06F5985D" w:rsidR="00667B59" w:rsidRDefault="00B35F23" w:rsidP="00667B59">
            <w:pPr>
              <w:rPr>
                <w:sz w:val="20"/>
                <w:szCs w:val="20"/>
              </w:rPr>
            </w:pPr>
            <w:r w:rsidRPr="00B35F23">
              <w:rPr>
                <w:sz w:val="20"/>
                <w:szCs w:val="20"/>
              </w:rPr>
              <w:t xml:space="preserve">Label </w:t>
            </w:r>
            <w:proofErr w:type="spellStart"/>
            <w:r w:rsidRPr="00B35F23">
              <w:rPr>
                <w:sz w:val="20"/>
                <w:szCs w:val="20"/>
              </w:rPr>
              <w:t>topLabel</w:t>
            </w:r>
            <w:proofErr w:type="spellEnd"/>
          </w:p>
          <w:p w14:paraId="16E2CC81" w14:textId="4DDB89B4" w:rsidR="00B35F23" w:rsidRDefault="00B35F23" w:rsidP="00667B59">
            <w:pPr>
              <w:rPr>
                <w:sz w:val="20"/>
                <w:szCs w:val="20"/>
              </w:rPr>
            </w:pPr>
            <w:r w:rsidRPr="00B35F23">
              <w:rPr>
                <w:sz w:val="20"/>
                <w:szCs w:val="20"/>
              </w:rPr>
              <w:t xml:space="preserve">Label </w:t>
            </w:r>
            <w:proofErr w:type="spellStart"/>
            <w:r w:rsidRPr="00B35F23">
              <w:rPr>
                <w:sz w:val="20"/>
                <w:szCs w:val="20"/>
              </w:rPr>
              <w:t>checkingAmountLabel</w:t>
            </w:r>
            <w:proofErr w:type="spellEnd"/>
          </w:p>
          <w:p w14:paraId="7A3EA976" w14:textId="3E0FD2BC" w:rsidR="00B35F23" w:rsidRDefault="00B35F23" w:rsidP="00667B59">
            <w:pPr>
              <w:rPr>
                <w:sz w:val="20"/>
                <w:szCs w:val="20"/>
              </w:rPr>
            </w:pPr>
            <w:r w:rsidRPr="00B35F23">
              <w:rPr>
                <w:sz w:val="20"/>
                <w:szCs w:val="20"/>
              </w:rPr>
              <w:t xml:space="preserve">Label </w:t>
            </w:r>
            <w:proofErr w:type="spellStart"/>
            <w:r w:rsidRPr="00B35F23">
              <w:rPr>
                <w:sz w:val="20"/>
                <w:szCs w:val="20"/>
              </w:rPr>
              <w:t>savingsAmountLabel</w:t>
            </w:r>
            <w:proofErr w:type="spellEnd"/>
          </w:p>
          <w:p w14:paraId="0014541C" w14:textId="14D3CCAC" w:rsidR="00B35F23" w:rsidRPr="00AA6F2B" w:rsidRDefault="00B35F23" w:rsidP="00667B59">
            <w:pPr>
              <w:rPr>
                <w:ins w:id="787" w:author="Matt Mitchell" w:date="2019-04-14T15:39:00Z"/>
                <w:sz w:val="20"/>
                <w:szCs w:val="20"/>
                <w:rPrChange w:id="788" w:author="Matt Mitchell" w:date="2019-04-14T16:39:00Z">
                  <w:rPr>
                    <w:ins w:id="789" w:author="Matt Mitchell" w:date="2019-04-14T15:39:00Z"/>
                  </w:rPr>
                </w:rPrChange>
              </w:rPr>
            </w:pPr>
            <w:r w:rsidRPr="00B35F23">
              <w:rPr>
                <w:sz w:val="20"/>
                <w:szCs w:val="20"/>
              </w:rPr>
              <w:t xml:space="preserve">Label </w:t>
            </w:r>
            <w:proofErr w:type="spellStart"/>
            <w:r w:rsidRPr="00B35F23">
              <w:rPr>
                <w:sz w:val="20"/>
                <w:szCs w:val="20"/>
              </w:rPr>
              <w:t>lastTransactionDateLabel</w:t>
            </w:r>
            <w:proofErr w:type="spellEnd"/>
          </w:p>
          <w:p w14:paraId="50571E8D" w14:textId="77777777" w:rsidR="00667B59" w:rsidRPr="00AA6F2B" w:rsidRDefault="00667B59" w:rsidP="00667B59">
            <w:pPr>
              <w:rPr>
                <w:ins w:id="790" w:author="Matt Mitchell" w:date="2019-04-14T15:39:00Z"/>
                <w:b/>
                <w:sz w:val="20"/>
                <w:szCs w:val="20"/>
                <w:rPrChange w:id="791" w:author="Matt Mitchell" w:date="2019-04-14T16:39:00Z">
                  <w:rPr>
                    <w:ins w:id="792" w:author="Matt Mitchell" w:date="2019-04-14T15:39:00Z"/>
                    <w:b/>
                  </w:rPr>
                </w:rPrChange>
              </w:rPr>
            </w:pPr>
          </w:p>
          <w:p w14:paraId="561F0326" w14:textId="3E5364F8" w:rsidR="00667B59" w:rsidRPr="00AA6F2B" w:rsidRDefault="00667B59" w:rsidP="00667B59">
            <w:pPr>
              <w:rPr>
                <w:ins w:id="793" w:author="Matt Mitchell" w:date="2019-04-14T15:39:00Z"/>
                <w:b/>
                <w:sz w:val="20"/>
                <w:szCs w:val="20"/>
                <w:rPrChange w:id="794" w:author="Matt Mitchell" w:date="2019-04-14T16:39:00Z">
                  <w:rPr>
                    <w:ins w:id="795" w:author="Matt Mitchell" w:date="2019-04-14T15:39:00Z"/>
                  </w:rPr>
                </w:rPrChange>
              </w:rPr>
            </w:pPr>
            <w:ins w:id="796" w:author="Matt Mitchell" w:date="2019-04-14T15:39:00Z">
              <w:r w:rsidRPr="00AA6F2B">
                <w:rPr>
                  <w:b/>
                  <w:sz w:val="20"/>
                  <w:szCs w:val="20"/>
                  <w:rPrChange w:id="797" w:author="Matt Mitchell" w:date="2019-04-14T16:39:00Z">
                    <w:rPr>
                      <w:b/>
                    </w:rPr>
                  </w:rPrChange>
                </w:rPr>
                <w:t>Methods</w:t>
              </w:r>
            </w:ins>
          </w:p>
          <w:p w14:paraId="1908FB8D" w14:textId="3B88D6B2" w:rsidR="00B35F23" w:rsidRDefault="00B35F23" w:rsidP="00667B59">
            <w:pPr>
              <w:rPr>
                <w:sz w:val="20"/>
                <w:szCs w:val="20"/>
              </w:rPr>
            </w:pPr>
            <w:r w:rsidRPr="00B35F23">
              <w:rPr>
                <w:sz w:val="20"/>
                <w:szCs w:val="20"/>
              </w:rPr>
              <w:t xml:space="preserve">void </w:t>
            </w:r>
            <w:proofErr w:type="gramStart"/>
            <w:r w:rsidRPr="00B35F23">
              <w:rPr>
                <w:sz w:val="20"/>
                <w:szCs w:val="20"/>
              </w:rPr>
              <w:t>initialize(</w:t>
            </w:r>
            <w:proofErr w:type="gramEnd"/>
            <w:r w:rsidRPr="00B35F23">
              <w:rPr>
                <w:sz w:val="20"/>
                <w:szCs w:val="20"/>
              </w:rPr>
              <w:t xml:space="preserve">URL </w:t>
            </w:r>
            <w:proofErr w:type="spellStart"/>
            <w:r w:rsidRPr="00B35F23">
              <w:rPr>
                <w:sz w:val="20"/>
                <w:szCs w:val="20"/>
              </w:rPr>
              <w:t>url</w:t>
            </w:r>
            <w:proofErr w:type="spellEnd"/>
            <w:r w:rsidRPr="00B35F23">
              <w:rPr>
                <w:sz w:val="20"/>
                <w:szCs w:val="20"/>
              </w:rPr>
              <w:t xml:space="preserve">, </w:t>
            </w:r>
            <w:proofErr w:type="spellStart"/>
            <w:r w:rsidRPr="00B35F23">
              <w:rPr>
                <w:sz w:val="20"/>
                <w:szCs w:val="20"/>
              </w:rPr>
              <w:t>ResourceBundle</w:t>
            </w:r>
            <w:proofErr w:type="spellEnd"/>
            <w:r w:rsidRPr="00B35F23">
              <w:rPr>
                <w:sz w:val="20"/>
                <w:szCs w:val="20"/>
              </w:rPr>
              <w:t xml:space="preserve"> </w:t>
            </w:r>
            <w:proofErr w:type="spellStart"/>
            <w:r w:rsidRPr="00B35F23">
              <w:rPr>
                <w:sz w:val="20"/>
                <w:szCs w:val="20"/>
              </w:rPr>
              <w:t>rb</w:t>
            </w:r>
            <w:proofErr w:type="spellEnd"/>
            <w:r w:rsidRPr="00B35F23">
              <w:rPr>
                <w:sz w:val="20"/>
                <w:szCs w:val="20"/>
              </w:rPr>
              <w:t>)</w:t>
            </w:r>
          </w:p>
          <w:p w14:paraId="4DF00B97" w14:textId="1C5F8F4B" w:rsidR="00667B59" w:rsidRPr="00AA6F2B" w:rsidRDefault="00667B59" w:rsidP="00667B59">
            <w:pPr>
              <w:rPr>
                <w:ins w:id="798" w:author="Matt Mitchell" w:date="2019-04-14T15:39:00Z"/>
                <w:sz w:val="20"/>
                <w:szCs w:val="20"/>
                <w:rPrChange w:id="799" w:author="Matt Mitchell" w:date="2019-04-14T16:39:00Z">
                  <w:rPr>
                    <w:ins w:id="800" w:author="Matt Mitchell" w:date="2019-04-14T15:39:00Z"/>
                  </w:rPr>
                </w:rPrChange>
              </w:rPr>
            </w:pPr>
            <w:ins w:id="801" w:author="Matt Mitchell" w:date="2019-04-14T15:39:00Z">
              <w:r w:rsidRPr="00AA6F2B">
                <w:rPr>
                  <w:sz w:val="20"/>
                  <w:szCs w:val="20"/>
                  <w:rPrChange w:id="802" w:author="Matt Mitchell" w:date="2019-04-14T16:39:00Z">
                    <w:rPr/>
                  </w:rPrChange>
                </w:rPr>
                <w:t xml:space="preserve">void </w:t>
              </w:r>
              <w:proofErr w:type="spellStart"/>
              <w:proofErr w:type="gramStart"/>
              <w:r w:rsidRPr="00AA6F2B">
                <w:rPr>
                  <w:sz w:val="20"/>
                  <w:szCs w:val="20"/>
                  <w:rPrChange w:id="803" w:author="Matt Mitchell" w:date="2019-04-14T16:39:00Z">
                    <w:rPr/>
                  </w:rPrChange>
                </w:rPr>
                <w:t>handleAccountHistoryAction</w:t>
              </w:r>
              <w:proofErr w:type="spellEnd"/>
              <w:r w:rsidRPr="00AA6F2B">
                <w:rPr>
                  <w:sz w:val="20"/>
                  <w:szCs w:val="20"/>
                  <w:rPrChange w:id="804" w:author="Matt Mitchell" w:date="2019-04-14T16:39:00Z">
                    <w:rPr/>
                  </w:rPrChange>
                </w:rPr>
                <w:t>(</w:t>
              </w:r>
              <w:proofErr w:type="spellStart"/>
              <w:proofErr w:type="gramEnd"/>
              <w:r w:rsidRPr="00AA6F2B">
                <w:rPr>
                  <w:sz w:val="20"/>
                  <w:szCs w:val="20"/>
                  <w:rPrChange w:id="805" w:author="Matt Mitchell" w:date="2019-04-14T16:39:00Z">
                    <w:rPr/>
                  </w:rPrChange>
                </w:rPr>
                <w:t>ActionEvent</w:t>
              </w:r>
              <w:proofErr w:type="spellEnd"/>
              <w:r w:rsidRPr="00AA6F2B">
                <w:rPr>
                  <w:sz w:val="20"/>
                  <w:szCs w:val="20"/>
                  <w:rPrChange w:id="806" w:author="Matt Mitchell" w:date="2019-04-14T16:39:00Z">
                    <w:rPr/>
                  </w:rPrChange>
                </w:rPr>
                <w:t xml:space="preserve"> event) </w:t>
              </w:r>
            </w:ins>
          </w:p>
          <w:p w14:paraId="3E771726" w14:textId="347805E6" w:rsidR="00667B59" w:rsidRPr="00AA6F2B" w:rsidRDefault="00667B59" w:rsidP="00667B59">
            <w:pPr>
              <w:rPr>
                <w:ins w:id="807" w:author="Matt Mitchell" w:date="2019-04-14T15:39:00Z"/>
                <w:sz w:val="20"/>
                <w:szCs w:val="20"/>
                <w:rPrChange w:id="808" w:author="Matt Mitchell" w:date="2019-04-14T16:39:00Z">
                  <w:rPr>
                    <w:ins w:id="809" w:author="Matt Mitchell" w:date="2019-04-14T15:39:00Z"/>
                  </w:rPr>
                </w:rPrChange>
              </w:rPr>
            </w:pPr>
            <w:ins w:id="810" w:author="Matt Mitchell" w:date="2019-04-14T15:39:00Z">
              <w:r w:rsidRPr="00AA6F2B">
                <w:rPr>
                  <w:sz w:val="20"/>
                  <w:szCs w:val="20"/>
                  <w:rPrChange w:id="811" w:author="Matt Mitchell" w:date="2019-04-14T16:39:00Z">
                    <w:rPr/>
                  </w:rPrChange>
                </w:rPr>
                <w:t xml:space="preserve">void </w:t>
              </w:r>
              <w:proofErr w:type="spellStart"/>
              <w:proofErr w:type="gramStart"/>
              <w:r w:rsidRPr="00AA6F2B">
                <w:rPr>
                  <w:sz w:val="20"/>
                  <w:szCs w:val="20"/>
                  <w:rPrChange w:id="812" w:author="Matt Mitchell" w:date="2019-04-14T16:39:00Z">
                    <w:rPr/>
                  </w:rPrChange>
                </w:rPr>
                <w:t>handleDepositAction</w:t>
              </w:r>
              <w:proofErr w:type="spellEnd"/>
              <w:r w:rsidRPr="00AA6F2B">
                <w:rPr>
                  <w:sz w:val="20"/>
                  <w:szCs w:val="20"/>
                  <w:rPrChange w:id="813" w:author="Matt Mitchell" w:date="2019-04-14T16:39:00Z">
                    <w:rPr/>
                  </w:rPrChange>
                </w:rPr>
                <w:t>(</w:t>
              </w:r>
              <w:proofErr w:type="spellStart"/>
              <w:proofErr w:type="gramEnd"/>
              <w:r w:rsidRPr="00AA6F2B">
                <w:rPr>
                  <w:sz w:val="20"/>
                  <w:szCs w:val="20"/>
                  <w:rPrChange w:id="814" w:author="Matt Mitchell" w:date="2019-04-14T16:39:00Z">
                    <w:rPr/>
                  </w:rPrChange>
                </w:rPr>
                <w:t>ActionEvent</w:t>
              </w:r>
              <w:proofErr w:type="spellEnd"/>
              <w:r w:rsidRPr="00AA6F2B">
                <w:rPr>
                  <w:sz w:val="20"/>
                  <w:szCs w:val="20"/>
                  <w:rPrChange w:id="815" w:author="Matt Mitchell" w:date="2019-04-14T16:39:00Z">
                    <w:rPr/>
                  </w:rPrChange>
                </w:rPr>
                <w:t xml:space="preserve"> event) </w:t>
              </w:r>
            </w:ins>
          </w:p>
          <w:p w14:paraId="245EF6E0" w14:textId="7B87162D" w:rsidR="00667B59" w:rsidRPr="00AA6F2B" w:rsidRDefault="00667B59" w:rsidP="00667B59">
            <w:pPr>
              <w:rPr>
                <w:ins w:id="816" w:author="Matt Mitchell" w:date="2019-04-14T15:39:00Z"/>
                <w:sz w:val="20"/>
                <w:szCs w:val="20"/>
                <w:rPrChange w:id="817" w:author="Matt Mitchell" w:date="2019-04-14T16:39:00Z">
                  <w:rPr>
                    <w:ins w:id="818" w:author="Matt Mitchell" w:date="2019-04-14T15:39:00Z"/>
                  </w:rPr>
                </w:rPrChange>
              </w:rPr>
            </w:pPr>
            <w:ins w:id="819" w:author="Matt Mitchell" w:date="2019-04-14T15:39:00Z">
              <w:r w:rsidRPr="00AA6F2B">
                <w:rPr>
                  <w:sz w:val="20"/>
                  <w:szCs w:val="20"/>
                  <w:rPrChange w:id="820" w:author="Matt Mitchell" w:date="2019-04-14T16:39:00Z">
                    <w:rPr/>
                  </w:rPrChange>
                </w:rPr>
                <w:t xml:space="preserve">void </w:t>
              </w:r>
              <w:proofErr w:type="spellStart"/>
              <w:proofErr w:type="gramStart"/>
              <w:r w:rsidRPr="00AA6F2B">
                <w:rPr>
                  <w:sz w:val="20"/>
                  <w:szCs w:val="20"/>
                  <w:rPrChange w:id="821" w:author="Matt Mitchell" w:date="2019-04-14T16:39:00Z">
                    <w:rPr/>
                  </w:rPrChange>
                </w:rPr>
                <w:t>handleLogoutAction</w:t>
              </w:r>
              <w:proofErr w:type="spellEnd"/>
              <w:r w:rsidRPr="00AA6F2B">
                <w:rPr>
                  <w:sz w:val="20"/>
                  <w:szCs w:val="20"/>
                  <w:rPrChange w:id="822" w:author="Matt Mitchell" w:date="2019-04-14T16:39:00Z">
                    <w:rPr/>
                  </w:rPrChange>
                </w:rPr>
                <w:t>(</w:t>
              </w:r>
              <w:proofErr w:type="spellStart"/>
              <w:proofErr w:type="gramEnd"/>
              <w:r w:rsidRPr="00AA6F2B">
                <w:rPr>
                  <w:sz w:val="20"/>
                  <w:szCs w:val="20"/>
                  <w:rPrChange w:id="823" w:author="Matt Mitchell" w:date="2019-04-14T16:39:00Z">
                    <w:rPr/>
                  </w:rPrChange>
                </w:rPr>
                <w:t>ActionEvent</w:t>
              </w:r>
              <w:proofErr w:type="spellEnd"/>
              <w:r w:rsidRPr="00AA6F2B">
                <w:rPr>
                  <w:sz w:val="20"/>
                  <w:szCs w:val="20"/>
                  <w:rPrChange w:id="824" w:author="Matt Mitchell" w:date="2019-04-14T16:39:00Z">
                    <w:rPr/>
                  </w:rPrChange>
                </w:rPr>
                <w:t xml:space="preserve"> event) </w:t>
              </w:r>
            </w:ins>
          </w:p>
          <w:p w14:paraId="3DCC476E" w14:textId="086AC372" w:rsidR="00667B59" w:rsidRPr="00AA6F2B" w:rsidRDefault="00667B59" w:rsidP="00667B59">
            <w:pPr>
              <w:rPr>
                <w:ins w:id="825" w:author="Matt Mitchell" w:date="2019-04-14T15:39:00Z"/>
                <w:sz w:val="20"/>
                <w:szCs w:val="20"/>
                <w:rPrChange w:id="826" w:author="Matt Mitchell" w:date="2019-04-14T16:39:00Z">
                  <w:rPr>
                    <w:ins w:id="827" w:author="Matt Mitchell" w:date="2019-04-14T15:39:00Z"/>
                  </w:rPr>
                </w:rPrChange>
              </w:rPr>
            </w:pPr>
            <w:ins w:id="828" w:author="Matt Mitchell" w:date="2019-04-14T15:39:00Z">
              <w:r w:rsidRPr="00AA6F2B">
                <w:rPr>
                  <w:sz w:val="20"/>
                  <w:szCs w:val="20"/>
                  <w:rPrChange w:id="829" w:author="Matt Mitchell" w:date="2019-04-14T16:39:00Z">
                    <w:rPr/>
                  </w:rPrChange>
                </w:rPr>
                <w:t xml:space="preserve">void </w:t>
              </w:r>
              <w:proofErr w:type="spellStart"/>
              <w:proofErr w:type="gramStart"/>
              <w:r w:rsidRPr="00AA6F2B">
                <w:rPr>
                  <w:sz w:val="20"/>
                  <w:szCs w:val="20"/>
                  <w:rPrChange w:id="830" w:author="Matt Mitchell" w:date="2019-04-14T16:39:00Z">
                    <w:rPr/>
                  </w:rPrChange>
                </w:rPr>
                <w:t>handleTransferAction</w:t>
              </w:r>
              <w:proofErr w:type="spellEnd"/>
              <w:r w:rsidRPr="00AA6F2B">
                <w:rPr>
                  <w:sz w:val="20"/>
                  <w:szCs w:val="20"/>
                  <w:rPrChange w:id="831" w:author="Matt Mitchell" w:date="2019-04-14T16:39:00Z">
                    <w:rPr/>
                  </w:rPrChange>
                </w:rPr>
                <w:t>(</w:t>
              </w:r>
              <w:proofErr w:type="spellStart"/>
              <w:proofErr w:type="gramEnd"/>
              <w:r w:rsidRPr="00AA6F2B">
                <w:rPr>
                  <w:sz w:val="20"/>
                  <w:szCs w:val="20"/>
                  <w:rPrChange w:id="832" w:author="Matt Mitchell" w:date="2019-04-14T16:39:00Z">
                    <w:rPr/>
                  </w:rPrChange>
                </w:rPr>
                <w:t>ActionEvent</w:t>
              </w:r>
              <w:proofErr w:type="spellEnd"/>
              <w:r w:rsidRPr="00AA6F2B">
                <w:rPr>
                  <w:sz w:val="20"/>
                  <w:szCs w:val="20"/>
                  <w:rPrChange w:id="833" w:author="Matt Mitchell" w:date="2019-04-14T16:39:00Z">
                    <w:rPr/>
                  </w:rPrChange>
                </w:rPr>
                <w:t xml:space="preserve"> event)</w:t>
              </w:r>
            </w:ins>
          </w:p>
          <w:p w14:paraId="546391D7" w14:textId="4E5A9E64" w:rsidR="00667B59" w:rsidRPr="00AA6F2B" w:rsidRDefault="00667B59" w:rsidP="00667B59">
            <w:pPr>
              <w:rPr>
                <w:ins w:id="834" w:author="Matt Mitchell" w:date="2019-04-14T14:18:00Z"/>
                <w:sz w:val="20"/>
                <w:szCs w:val="20"/>
                <w:rPrChange w:id="835" w:author="Matt Mitchell" w:date="2019-04-14T16:39:00Z">
                  <w:rPr>
                    <w:ins w:id="836" w:author="Matt Mitchell" w:date="2019-04-14T14:18:00Z"/>
                    <w:rFonts w:ascii="-webkit-standard" w:hAnsi="-webkit-standard"/>
                  </w:rPr>
                </w:rPrChange>
              </w:rPr>
            </w:pPr>
            <w:ins w:id="837" w:author="Matt Mitchell" w:date="2019-04-14T15:39:00Z">
              <w:r w:rsidRPr="00AA6F2B">
                <w:rPr>
                  <w:sz w:val="20"/>
                  <w:szCs w:val="20"/>
                  <w:rPrChange w:id="838" w:author="Matt Mitchell" w:date="2019-04-14T16:39:00Z">
                    <w:rPr/>
                  </w:rPrChange>
                </w:rPr>
                <w:t xml:space="preserve">void </w:t>
              </w:r>
              <w:proofErr w:type="spellStart"/>
              <w:proofErr w:type="gramStart"/>
              <w:r w:rsidRPr="00AA6F2B">
                <w:rPr>
                  <w:sz w:val="20"/>
                  <w:szCs w:val="20"/>
                  <w:rPrChange w:id="839" w:author="Matt Mitchell" w:date="2019-04-14T16:39:00Z">
                    <w:rPr/>
                  </w:rPrChange>
                </w:rPr>
                <w:t>handleWithdrawAction</w:t>
              </w:r>
              <w:proofErr w:type="spellEnd"/>
              <w:r w:rsidRPr="00AA6F2B">
                <w:rPr>
                  <w:sz w:val="20"/>
                  <w:szCs w:val="20"/>
                  <w:rPrChange w:id="840" w:author="Matt Mitchell" w:date="2019-04-14T16:39:00Z">
                    <w:rPr/>
                  </w:rPrChange>
                </w:rPr>
                <w:t>(</w:t>
              </w:r>
              <w:proofErr w:type="spellStart"/>
              <w:proofErr w:type="gramEnd"/>
              <w:r w:rsidRPr="00AA6F2B">
                <w:rPr>
                  <w:sz w:val="20"/>
                  <w:szCs w:val="20"/>
                  <w:rPrChange w:id="841" w:author="Matt Mitchell" w:date="2019-04-14T16:39:00Z">
                    <w:rPr/>
                  </w:rPrChange>
                </w:rPr>
                <w:t>ActionEvent</w:t>
              </w:r>
              <w:proofErr w:type="spellEnd"/>
              <w:r w:rsidRPr="00AA6F2B">
                <w:rPr>
                  <w:sz w:val="20"/>
                  <w:szCs w:val="20"/>
                  <w:rPrChange w:id="842" w:author="Matt Mitchell" w:date="2019-04-14T16:39:00Z">
                    <w:rPr/>
                  </w:rPrChange>
                </w:rPr>
                <w:t xml:space="preserve"> event) </w:t>
              </w:r>
            </w:ins>
          </w:p>
        </w:tc>
      </w:tr>
      <w:tr w:rsidR="00667B59" w:rsidRPr="00B00560" w14:paraId="40B41691" w14:textId="77777777" w:rsidTr="00280B93">
        <w:trPr>
          <w:ins w:id="843" w:author="Matt Mitchell" w:date="2019-04-14T14:18:00Z"/>
          <w:trPrChange w:id="844" w:author="Matt Mitchell" w:date="2019-04-14T16:41:00Z">
            <w:trPr>
              <w:gridAfter w:val="0"/>
            </w:trPr>
          </w:trPrChange>
        </w:trPr>
        <w:tc>
          <w:tcPr>
            <w:tcW w:w="2785" w:type="dxa"/>
            <w:tcPrChange w:id="845" w:author="Matt Mitchell" w:date="2019-04-14T16:41:00Z">
              <w:tcPr>
                <w:tcW w:w="2965" w:type="dxa"/>
                <w:gridSpan w:val="2"/>
              </w:tcPr>
            </w:tcPrChange>
          </w:tcPr>
          <w:p w14:paraId="52769543" w14:textId="520FA833" w:rsidR="00667B59" w:rsidRPr="00AA6F2B" w:rsidRDefault="00667B59" w:rsidP="00667B59">
            <w:pPr>
              <w:rPr>
                <w:ins w:id="846" w:author="Matt Mitchell" w:date="2019-04-14T14:18:00Z"/>
                <w:sz w:val="20"/>
                <w:szCs w:val="20"/>
                <w:rPrChange w:id="847" w:author="Matt Mitchell" w:date="2019-04-14T16:39:00Z">
                  <w:rPr>
                    <w:ins w:id="848" w:author="Matt Mitchell" w:date="2019-04-14T14:18:00Z"/>
                    <w:b/>
                    <w:color w:val="5B9BD5" w:themeColor="accent5"/>
                  </w:rPr>
                </w:rPrChange>
              </w:rPr>
            </w:pPr>
            <w:ins w:id="849" w:author="Matt Mitchell [2]" w:date="2019-04-14T14:20:00Z">
              <w:del w:id="850" w:author="Matt Mitchell" w:date="2019-04-14T14:20:00Z">
                <w:r w:rsidRPr="00AA6F2B" w:rsidDel="00B85CD5">
                  <w:rPr>
                    <w:sz w:val="20"/>
                    <w:szCs w:val="20"/>
                    <w:rPrChange w:id="851" w:author="Matt Mitchell" w:date="2019-04-14T16:39:00Z">
                      <w:rPr>
                        <w:b/>
                        <w:color w:val="5B9BD5" w:themeColor="accent5"/>
                      </w:rPr>
                    </w:rPrChange>
                  </w:rPr>
                  <w:lastRenderedPageBreak/>
                  <w:delText>MainPage</w:delText>
                </w:r>
              </w:del>
            </w:ins>
            <w:proofErr w:type="spellStart"/>
            <w:ins w:id="852" w:author="Matt Mitchell" w:date="2019-04-14T14:20:00Z">
              <w:r w:rsidRPr="00AA6F2B">
                <w:rPr>
                  <w:sz w:val="20"/>
                  <w:szCs w:val="20"/>
                  <w:rPrChange w:id="853" w:author="Matt Mitchell" w:date="2019-04-14T16:39:00Z">
                    <w:rPr>
                      <w:b/>
                      <w:color w:val="5B9BD5" w:themeColor="accent5"/>
                    </w:rPr>
                  </w:rPrChange>
                </w:rPr>
                <w:t>TransferPage</w:t>
              </w:r>
            </w:ins>
            <w:ins w:id="854" w:author="Matt Mitchell [2]" w:date="2019-04-14T14:20:00Z">
              <w:r w:rsidRPr="00AA6F2B">
                <w:rPr>
                  <w:sz w:val="20"/>
                  <w:szCs w:val="20"/>
                  <w:rPrChange w:id="855" w:author="Matt Mitchell" w:date="2019-04-14T16:39:00Z">
                    <w:rPr>
                      <w:b/>
                      <w:color w:val="5B9BD5" w:themeColor="accent5"/>
                    </w:rPr>
                  </w:rPrChange>
                </w:rPr>
                <w:t>.fxml</w:t>
              </w:r>
            </w:ins>
            <w:proofErr w:type="spellEnd"/>
          </w:p>
        </w:tc>
        <w:tc>
          <w:tcPr>
            <w:tcW w:w="1890" w:type="dxa"/>
            <w:tcPrChange w:id="856" w:author="Matt Mitchell" w:date="2019-04-14T16:41:00Z">
              <w:tcPr>
                <w:tcW w:w="3515" w:type="dxa"/>
                <w:gridSpan w:val="3"/>
              </w:tcPr>
            </w:tcPrChange>
          </w:tcPr>
          <w:p w14:paraId="2A491750" w14:textId="4CFED929" w:rsidR="00667B59" w:rsidRPr="00AA6F2B" w:rsidRDefault="00667B59" w:rsidP="00667B59">
            <w:pPr>
              <w:rPr>
                <w:ins w:id="857" w:author="Matt Mitchell" w:date="2019-04-14T14:18:00Z"/>
                <w:sz w:val="20"/>
                <w:szCs w:val="20"/>
                <w:rPrChange w:id="858" w:author="Matt Mitchell" w:date="2019-04-14T16:39:00Z">
                  <w:rPr>
                    <w:ins w:id="859" w:author="Matt Mitchell" w:date="2019-04-14T14:18:00Z"/>
                  </w:rPr>
                </w:rPrChange>
              </w:rPr>
            </w:pPr>
            <w:ins w:id="860" w:author="Matt Mitchell [2]" w:date="2019-04-14T14:20:00Z">
              <w:r w:rsidRPr="00AA6F2B">
                <w:rPr>
                  <w:sz w:val="20"/>
                  <w:szCs w:val="20"/>
                  <w:rPrChange w:id="861" w:author="Matt Mitchell" w:date="2019-04-14T16:39:00Z">
                    <w:rPr/>
                  </w:rPrChange>
                </w:rPr>
                <w:t>Holds layout and control information for the Login Page</w:t>
              </w:r>
            </w:ins>
          </w:p>
        </w:tc>
        <w:tc>
          <w:tcPr>
            <w:tcW w:w="5220" w:type="dxa"/>
            <w:tcPrChange w:id="862" w:author="Matt Mitchell" w:date="2019-04-14T16:41:00Z">
              <w:tcPr>
                <w:tcW w:w="3235" w:type="dxa"/>
                <w:gridSpan w:val="2"/>
              </w:tcPr>
            </w:tcPrChange>
          </w:tcPr>
          <w:p w14:paraId="73DEAD87" w14:textId="195E1AA2" w:rsidR="00667B59" w:rsidRPr="00AA6F2B" w:rsidRDefault="00667B59" w:rsidP="00667B59">
            <w:pPr>
              <w:rPr>
                <w:ins w:id="863" w:author="Matt Mitchell" w:date="2019-04-14T14:18:00Z"/>
                <w:sz w:val="20"/>
                <w:szCs w:val="20"/>
                <w:rPrChange w:id="864" w:author="Matt Mitchell" w:date="2019-04-14T16:39:00Z">
                  <w:rPr>
                    <w:ins w:id="865" w:author="Matt Mitchell" w:date="2019-04-14T14:18:00Z"/>
                    <w:rFonts w:ascii="-webkit-standard" w:hAnsi="-webkit-standard"/>
                  </w:rPr>
                </w:rPrChange>
              </w:rPr>
            </w:pPr>
            <w:ins w:id="866" w:author="Matt Mitchell" w:date="2019-04-14T15:41:00Z">
              <w:r w:rsidRPr="00AA6F2B">
                <w:rPr>
                  <w:sz w:val="20"/>
                  <w:szCs w:val="20"/>
                  <w:rPrChange w:id="867" w:author="Matt Mitchell" w:date="2019-04-14T16:39:00Z">
                    <w:rPr/>
                  </w:rPrChange>
                </w:rPr>
                <w:t>N</w:t>
              </w:r>
            </w:ins>
            <w:ins w:id="868" w:author="Matt Mitchell" w:date="2019-04-14T15:42:00Z">
              <w:r w:rsidRPr="00AA6F2B">
                <w:rPr>
                  <w:sz w:val="20"/>
                  <w:szCs w:val="20"/>
                  <w:rPrChange w:id="869" w:author="Matt Mitchell" w:date="2019-04-14T16:39:00Z">
                    <w:rPr/>
                  </w:rPrChange>
                </w:rPr>
                <w:t>/A</w:t>
              </w:r>
            </w:ins>
          </w:p>
        </w:tc>
      </w:tr>
      <w:tr w:rsidR="00667B59" w:rsidRPr="00B00560" w14:paraId="39162F6A" w14:textId="77777777" w:rsidTr="00280B93">
        <w:trPr>
          <w:ins w:id="870" w:author="Matt Mitchell" w:date="2019-04-14T14:20:00Z"/>
          <w:trPrChange w:id="871" w:author="Matt Mitchell" w:date="2019-04-14T16:41:00Z">
            <w:trPr>
              <w:gridAfter w:val="0"/>
            </w:trPr>
          </w:trPrChange>
        </w:trPr>
        <w:tc>
          <w:tcPr>
            <w:tcW w:w="2785" w:type="dxa"/>
            <w:tcPrChange w:id="872" w:author="Matt Mitchell" w:date="2019-04-14T16:41:00Z">
              <w:tcPr>
                <w:tcW w:w="2965" w:type="dxa"/>
                <w:gridSpan w:val="2"/>
              </w:tcPr>
            </w:tcPrChange>
          </w:tcPr>
          <w:p w14:paraId="2A43C15B" w14:textId="630056DF" w:rsidR="00667B59" w:rsidRPr="00AA6F2B" w:rsidRDefault="00667B59" w:rsidP="00667B59">
            <w:pPr>
              <w:rPr>
                <w:ins w:id="873" w:author="Matt Mitchell" w:date="2019-04-14T14:20:00Z"/>
                <w:sz w:val="20"/>
                <w:szCs w:val="20"/>
                <w:rPrChange w:id="874" w:author="Matt Mitchell" w:date="2019-04-14T16:39:00Z">
                  <w:rPr>
                    <w:ins w:id="875" w:author="Matt Mitchell" w:date="2019-04-14T14:20:00Z"/>
                    <w:b/>
                    <w:color w:val="5B9BD5" w:themeColor="accent5"/>
                  </w:rPr>
                </w:rPrChange>
              </w:rPr>
            </w:pPr>
            <w:ins w:id="876" w:author="Matt Mitchell" w:date="2019-04-14T14:20:00Z">
              <w:r w:rsidRPr="00AA6F2B">
                <w:rPr>
                  <w:sz w:val="20"/>
                  <w:szCs w:val="20"/>
                  <w:rPrChange w:id="877" w:author="Matt Mitchell" w:date="2019-04-14T16:39:00Z">
                    <w:rPr>
                      <w:b/>
                      <w:color w:val="5B9BD5" w:themeColor="accent5"/>
                    </w:rPr>
                  </w:rPrChange>
                </w:rPr>
                <w:t>Transfer</w:t>
              </w:r>
            </w:ins>
            <w:ins w:id="878" w:author="Matt Mitchell [2]" w:date="2019-04-14T14:20:00Z">
              <w:del w:id="879" w:author="Matt Mitchell" w:date="2019-04-14T14:20:00Z">
                <w:r w:rsidRPr="00AA6F2B" w:rsidDel="00B85CD5">
                  <w:rPr>
                    <w:sz w:val="20"/>
                    <w:szCs w:val="20"/>
                    <w:rPrChange w:id="880" w:author="Matt Mitchell" w:date="2019-04-14T16:39:00Z">
                      <w:rPr>
                        <w:b/>
                        <w:color w:val="5B9BD5" w:themeColor="accent5"/>
                      </w:rPr>
                    </w:rPrChange>
                  </w:rPr>
                  <w:delText>Main</w:delText>
                </w:r>
              </w:del>
              <w:r w:rsidRPr="00AA6F2B">
                <w:rPr>
                  <w:sz w:val="20"/>
                  <w:szCs w:val="20"/>
                  <w:rPrChange w:id="881" w:author="Matt Mitchell" w:date="2019-04-14T16:39:00Z">
                    <w:rPr>
                      <w:b/>
                      <w:color w:val="5B9BD5" w:themeColor="accent5"/>
                    </w:rPr>
                  </w:rPrChange>
                </w:rPr>
                <w:t>PageController.java</w:t>
              </w:r>
            </w:ins>
          </w:p>
        </w:tc>
        <w:tc>
          <w:tcPr>
            <w:tcW w:w="1890" w:type="dxa"/>
            <w:tcPrChange w:id="882" w:author="Matt Mitchell" w:date="2019-04-14T16:41:00Z">
              <w:tcPr>
                <w:tcW w:w="3515" w:type="dxa"/>
                <w:gridSpan w:val="3"/>
              </w:tcPr>
            </w:tcPrChange>
          </w:tcPr>
          <w:p w14:paraId="045D7749" w14:textId="41DCCF3C" w:rsidR="00667B59" w:rsidRPr="00AA6F2B" w:rsidRDefault="00667B59" w:rsidP="00667B59">
            <w:pPr>
              <w:rPr>
                <w:ins w:id="883" w:author="Matt Mitchell" w:date="2019-04-14T14:20:00Z"/>
                <w:sz w:val="20"/>
                <w:szCs w:val="20"/>
                <w:rPrChange w:id="884" w:author="Matt Mitchell" w:date="2019-04-14T16:39:00Z">
                  <w:rPr>
                    <w:ins w:id="885" w:author="Matt Mitchell" w:date="2019-04-14T14:20:00Z"/>
                  </w:rPr>
                </w:rPrChange>
              </w:rPr>
            </w:pPr>
            <w:ins w:id="886" w:author="Matt Mitchell [2]" w:date="2019-04-14T14:20:00Z">
              <w:r w:rsidRPr="00AA6F2B">
                <w:rPr>
                  <w:sz w:val="20"/>
                  <w:szCs w:val="20"/>
                  <w:rPrChange w:id="887" w:author="Matt Mitchell" w:date="2019-04-14T16:39:00Z">
                    <w:rPr/>
                  </w:rPrChange>
                </w:rPr>
                <w:t xml:space="preserve">The “controller” for the deposit page.  </w:t>
              </w:r>
            </w:ins>
            <w:ins w:id="888" w:author="Matt Mitchell" w:date="2019-04-14T15:42:00Z">
              <w:r w:rsidRPr="00AA6F2B">
                <w:rPr>
                  <w:sz w:val="20"/>
                  <w:szCs w:val="20"/>
                  <w:rPrChange w:id="889" w:author="Matt Mitchell" w:date="2019-04-14T16:39:00Z">
                    <w:rPr/>
                  </w:rPrChange>
                </w:rPr>
                <w:t xml:space="preserve">Contains method which validate user input for making a </w:t>
              </w:r>
              <w:proofErr w:type="spellStart"/>
              <w:r w:rsidRPr="00AA6F2B">
                <w:rPr>
                  <w:sz w:val="20"/>
                  <w:szCs w:val="20"/>
                  <w:rPrChange w:id="890" w:author="Matt Mitchell" w:date="2019-04-14T16:39:00Z">
                    <w:rPr/>
                  </w:rPrChange>
                </w:rPr>
                <w:t>tran</w:t>
              </w:r>
              <w:proofErr w:type="spellEnd"/>
              <w:r w:rsidRPr="00AA6F2B">
                <w:rPr>
                  <w:sz w:val="20"/>
                  <w:szCs w:val="20"/>
                  <w:rPrChange w:id="891" w:author="Matt Mitchell" w:date="2019-04-14T16:39:00Z">
                    <w:rPr/>
                  </w:rPrChange>
                </w:rPr>
                <w:t xml:space="preserve"> and trigger the operation on the atm service layer.</w:t>
              </w:r>
            </w:ins>
            <w:ins w:id="892" w:author="Matt Mitchell [2]" w:date="2019-04-14T14:20:00Z">
              <w:del w:id="893" w:author="Matt Mitchell" w:date="2019-04-14T14:31:00Z">
                <w:r w:rsidRPr="00AA6F2B" w:rsidDel="00876FA9">
                  <w:rPr>
                    <w:sz w:val="20"/>
                    <w:szCs w:val="20"/>
                    <w:rPrChange w:id="894" w:author="Matt Mitchell" w:date="2019-04-14T16:39:00Z">
                      <w:rPr/>
                    </w:rPrChange>
                  </w:rPr>
                  <w:delText>Contains methods which validate user input and respond to button clicks</w:delText>
                </w:r>
              </w:del>
              <w:del w:id="895" w:author="Matt Mitchell" w:date="2019-04-14T14:30:00Z">
                <w:r w:rsidRPr="00AA6F2B" w:rsidDel="00FD0A9C">
                  <w:rPr>
                    <w:sz w:val="20"/>
                    <w:szCs w:val="20"/>
                    <w:rPrChange w:id="896" w:author="Matt Mitchell" w:date="2019-04-14T16:39:00Z">
                      <w:rPr/>
                    </w:rPrChange>
                  </w:rPr>
                  <w:delText xml:space="preserve"> before sending to the service component</w:delText>
                </w:r>
              </w:del>
              <w:del w:id="897" w:author="Matt Mitchell" w:date="2019-04-14T14:31:00Z">
                <w:r w:rsidRPr="00AA6F2B" w:rsidDel="00876FA9">
                  <w:rPr>
                    <w:sz w:val="20"/>
                    <w:szCs w:val="20"/>
                    <w:rPrChange w:id="898" w:author="Matt Mitchell" w:date="2019-04-14T16:39:00Z">
                      <w:rPr/>
                    </w:rPrChange>
                  </w:rPr>
                  <w:delText>.</w:delText>
                </w:r>
              </w:del>
            </w:ins>
          </w:p>
        </w:tc>
        <w:tc>
          <w:tcPr>
            <w:tcW w:w="5220" w:type="dxa"/>
            <w:tcPrChange w:id="899" w:author="Matt Mitchell" w:date="2019-04-14T16:41:00Z">
              <w:tcPr>
                <w:tcW w:w="3235" w:type="dxa"/>
                <w:gridSpan w:val="2"/>
              </w:tcPr>
            </w:tcPrChange>
          </w:tcPr>
          <w:p w14:paraId="4A3067C2" w14:textId="77777777" w:rsidR="00667B59" w:rsidRPr="00AA6F2B" w:rsidRDefault="00667B59" w:rsidP="00667B59">
            <w:pPr>
              <w:rPr>
                <w:ins w:id="900" w:author="Matt Mitchell" w:date="2019-04-14T15:42:00Z"/>
                <w:b/>
                <w:sz w:val="20"/>
                <w:szCs w:val="20"/>
                <w:rPrChange w:id="901" w:author="Matt Mitchell" w:date="2019-04-14T16:39:00Z">
                  <w:rPr>
                    <w:ins w:id="902" w:author="Matt Mitchell" w:date="2019-04-14T15:42:00Z"/>
                    <w:b/>
                  </w:rPr>
                </w:rPrChange>
              </w:rPr>
            </w:pPr>
            <w:ins w:id="903" w:author="Matt Mitchell" w:date="2019-04-14T15:42:00Z">
              <w:r w:rsidRPr="00AA6F2B">
                <w:rPr>
                  <w:b/>
                  <w:sz w:val="20"/>
                  <w:szCs w:val="20"/>
                  <w:rPrChange w:id="904" w:author="Matt Mitchell" w:date="2019-04-14T16:39:00Z">
                    <w:rPr>
                      <w:b/>
                    </w:rPr>
                  </w:rPrChange>
                </w:rPr>
                <w:t>Attributes</w:t>
              </w:r>
            </w:ins>
          </w:p>
          <w:p w14:paraId="3E094C14" w14:textId="027C87A3" w:rsidR="00667B59" w:rsidRDefault="00B35F23" w:rsidP="00667B59">
            <w:pPr>
              <w:rPr>
                <w:sz w:val="20"/>
                <w:szCs w:val="20"/>
              </w:rPr>
            </w:pPr>
            <w:r w:rsidRPr="00B35F23">
              <w:rPr>
                <w:sz w:val="20"/>
                <w:szCs w:val="20"/>
              </w:rPr>
              <w:t xml:space="preserve">Label </w:t>
            </w:r>
            <w:proofErr w:type="spellStart"/>
            <w:r w:rsidRPr="00B35F23">
              <w:rPr>
                <w:sz w:val="20"/>
                <w:szCs w:val="20"/>
              </w:rPr>
              <w:t>topLabel</w:t>
            </w:r>
            <w:proofErr w:type="spellEnd"/>
          </w:p>
          <w:p w14:paraId="7E6C1CED" w14:textId="678371F1" w:rsidR="00B35F23" w:rsidRDefault="00B35F23" w:rsidP="00667B59">
            <w:pPr>
              <w:rPr>
                <w:sz w:val="20"/>
                <w:szCs w:val="20"/>
              </w:rPr>
            </w:pPr>
            <w:r w:rsidRPr="00B35F23">
              <w:rPr>
                <w:sz w:val="20"/>
                <w:szCs w:val="20"/>
              </w:rPr>
              <w:t xml:space="preserve">Label </w:t>
            </w:r>
            <w:proofErr w:type="spellStart"/>
            <w:r w:rsidRPr="00B35F23">
              <w:rPr>
                <w:sz w:val="20"/>
                <w:szCs w:val="20"/>
              </w:rPr>
              <w:t>checkingAmountLabel</w:t>
            </w:r>
            <w:proofErr w:type="spellEnd"/>
          </w:p>
          <w:p w14:paraId="38B7158D" w14:textId="1CE3C7D7" w:rsidR="00B35F23" w:rsidRDefault="00B35F23" w:rsidP="00667B59">
            <w:pPr>
              <w:rPr>
                <w:sz w:val="20"/>
                <w:szCs w:val="20"/>
              </w:rPr>
            </w:pPr>
            <w:r w:rsidRPr="00B35F23">
              <w:rPr>
                <w:sz w:val="20"/>
                <w:szCs w:val="20"/>
              </w:rPr>
              <w:t xml:space="preserve">Label </w:t>
            </w:r>
            <w:proofErr w:type="spellStart"/>
            <w:r w:rsidRPr="00B35F23">
              <w:rPr>
                <w:sz w:val="20"/>
                <w:szCs w:val="20"/>
              </w:rPr>
              <w:t>savingsAmountLabel</w:t>
            </w:r>
            <w:proofErr w:type="spellEnd"/>
          </w:p>
          <w:p w14:paraId="69764F28" w14:textId="5D03A23E" w:rsidR="00B35F23" w:rsidRDefault="00B35F23" w:rsidP="00667B59">
            <w:pPr>
              <w:rPr>
                <w:sz w:val="20"/>
                <w:szCs w:val="20"/>
              </w:rPr>
            </w:pPr>
            <w:r w:rsidRPr="00B35F23">
              <w:rPr>
                <w:sz w:val="20"/>
                <w:szCs w:val="20"/>
              </w:rPr>
              <w:t xml:space="preserve">Label </w:t>
            </w:r>
            <w:proofErr w:type="spellStart"/>
            <w:r w:rsidRPr="00B35F23">
              <w:rPr>
                <w:sz w:val="20"/>
                <w:szCs w:val="20"/>
              </w:rPr>
              <w:t>lastTransactionDateLabel</w:t>
            </w:r>
            <w:proofErr w:type="spellEnd"/>
          </w:p>
          <w:p w14:paraId="6F740C26" w14:textId="1BA6034D" w:rsidR="00B35F23" w:rsidRDefault="00B35F23" w:rsidP="00667B59">
            <w:pPr>
              <w:rPr>
                <w:sz w:val="20"/>
                <w:szCs w:val="20"/>
              </w:rPr>
            </w:pPr>
            <w:proofErr w:type="spellStart"/>
            <w:r w:rsidRPr="00B35F23">
              <w:rPr>
                <w:sz w:val="20"/>
                <w:szCs w:val="20"/>
              </w:rPr>
              <w:t>TextField</w:t>
            </w:r>
            <w:proofErr w:type="spellEnd"/>
            <w:r w:rsidRPr="00B35F23">
              <w:rPr>
                <w:sz w:val="20"/>
                <w:szCs w:val="20"/>
              </w:rPr>
              <w:t xml:space="preserve"> </w:t>
            </w:r>
            <w:proofErr w:type="spellStart"/>
            <w:r w:rsidRPr="00B35F23">
              <w:rPr>
                <w:sz w:val="20"/>
                <w:szCs w:val="20"/>
              </w:rPr>
              <w:t>transferAmount</w:t>
            </w:r>
            <w:proofErr w:type="spellEnd"/>
          </w:p>
          <w:p w14:paraId="4AD9744B" w14:textId="3DA21168" w:rsidR="00B35F23" w:rsidRDefault="00B35F23" w:rsidP="00667B59">
            <w:pPr>
              <w:rPr>
                <w:sz w:val="20"/>
                <w:szCs w:val="20"/>
              </w:rPr>
            </w:pPr>
            <w:proofErr w:type="spellStart"/>
            <w:r w:rsidRPr="00B35F23">
              <w:rPr>
                <w:sz w:val="20"/>
                <w:szCs w:val="20"/>
              </w:rPr>
              <w:t>ComboBox</w:t>
            </w:r>
            <w:proofErr w:type="spellEnd"/>
            <w:r w:rsidRPr="00B35F23">
              <w:rPr>
                <w:sz w:val="20"/>
                <w:szCs w:val="20"/>
              </w:rPr>
              <w:t xml:space="preserve">&lt;String&gt; </w:t>
            </w:r>
            <w:proofErr w:type="spellStart"/>
            <w:r w:rsidRPr="00B35F23">
              <w:rPr>
                <w:sz w:val="20"/>
                <w:szCs w:val="20"/>
              </w:rPr>
              <w:t>fromAccount</w:t>
            </w:r>
            <w:proofErr w:type="spellEnd"/>
          </w:p>
          <w:p w14:paraId="0D82AAB6" w14:textId="1B2E68D4" w:rsidR="00B35F23" w:rsidRPr="00AA6F2B" w:rsidRDefault="00B35F23" w:rsidP="00667B59">
            <w:pPr>
              <w:rPr>
                <w:ins w:id="905" w:author="Matt Mitchell" w:date="2019-04-14T15:42:00Z"/>
                <w:sz w:val="20"/>
                <w:szCs w:val="20"/>
                <w:rPrChange w:id="906" w:author="Matt Mitchell" w:date="2019-04-14T16:39:00Z">
                  <w:rPr>
                    <w:ins w:id="907" w:author="Matt Mitchell" w:date="2019-04-14T15:42:00Z"/>
                  </w:rPr>
                </w:rPrChange>
              </w:rPr>
            </w:pPr>
            <w:proofErr w:type="spellStart"/>
            <w:r w:rsidRPr="00B35F23">
              <w:rPr>
                <w:sz w:val="20"/>
                <w:szCs w:val="20"/>
              </w:rPr>
              <w:t>ComboBox</w:t>
            </w:r>
            <w:proofErr w:type="spellEnd"/>
            <w:r w:rsidRPr="00B35F23">
              <w:rPr>
                <w:sz w:val="20"/>
                <w:szCs w:val="20"/>
              </w:rPr>
              <w:t xml:space="preserve">&lt;String&gt; </w:t>
            </w:r>
            <w:proofErr w:type="spellStart"/>
            <w:r w:rsidRPr="00B35F23">
              <w:rPr>
                <w:sz w:val="20"/>
                <w:szCs w:val="20"/>
              </w:rPr>
              <w:t>destinationAccount</w:t>
            </w:r>
            <w:proofErr w:type="spellEnd"/>
          </w:p>
          <w:p w14:paraId="05B86380" w14:textId="77777777" w:rsidR="00667B59" w:rsidRPr="00AA6F2B" w:rsidRDefault="00667B59" w:rsidP="00667B59">
            <w:pPr>
              <w:rPr>
                <w:ins w:id="908" w:author="Matt Mitchell" w:date="2019-04-14T15:42:00Z"/>
                <w:b/>
                <w:sz w:val="20"/>
                <w:szCs w:val="20"/>
                <w:rPrChange w:id="909" w:author="Matt Mitchell" w:date="2019-04-14T16:39:00Z">
                  <w:rPr>
                    <w:ins w:id="910" w:author="Matt Mitchell" w:date="2019-04-14T15:42:00Z"/>
                    <w:b/>
                  </w:rPr>
                </w:rPrChange>
              </w:rPr>
            </w:pPr>
          </w:p>
          <w:p w14:paraId="0DCDDCE0" w14:textId="77777777" w:rsidR="00667B59" w:rsidRPr="00AA6F2B" w:rsidRDefault="00667B59" w:rsidP="00667B59">
            <w:pPr>
              <w:rPr>
                <w:ins w:id="911" w:author="Matt Mitchell" w:date="2019-04-14T15:42:00Z"/>
                <w:b/>
                <w:sz w:val="20"/>
                <w:szCs w:val="20"/>
                <w:rPrChange w:id="912" w:author="Matt Mitchell" w:date="2019-04-14T16:39:00Z">
                  <w:rPr>
                    <w:ins w:id="913" w:author="Matt Mitchell" w:date="2019-04-14T15:42:00Z"/>
                    <w:b/>
                  </w:rPr>
                </w:rPrChange>
              </w:rPr>
            </w:pPr>
            <w:ins w:id="914" w:author="Matt Mitchell" w:date="2019-04-14T15:42:00Z">
              <w:r w:rsidRPr="00AA6F2B">
                <w:rPr>
                  <w:b/>
                  <w:sz w:val="20"/>
                  <w:szCs w:val="20"/>
                  <w:rPrChange w:id="915" w:author="Matt Mitchell" w:date="2019-04-14T16:39:00Z">
                    <w:rPr>
                      <w:b/>
                    </w:rPr>
                  </w:rPrChange>
                </w:rPr>
                <w:t>Methods</w:t>
              </w:r>
            </w:ins>
          </w:p>
          <w:p w14:paraId="4876DA9D" w14:textId="42625FB1" w:rsidR="00B35F23" w:rsidRDefault="00B35F23" w:rsidP="00667B59">
            <w:pPr>
              <w:rPr>
                <w:sz w:val="20"/>
                <w:szCs w:val="20"/>
              </w:rPr>
            </w:pPr>
            <w:r w:rsidRPr="00B35F23">
              <w:rPr>
                <w:sz w:val="20"/>
                <w:szCs w:val="20"/>
              </w:rPr>
              <w:t xml:space="preserve">void </w:t>
            </w:r>
            <w:proofErr w:type="gramStart"/>
            <w:r w:rsidRPr="00B35F23">
              <w:rPr>
                <w:sz w:val="20"/>
                <w:szCs w:val="20"/>
              </w:rPr>
              <w:t>initialize(</w:t>
            </w:r>
            <w:proofErr w:type="gramEnd"/>
            <w:r w:rsidRPr="00B35F23">
              <w:rPr>
                <w:sz w:val="20"/>
                <w:szCs w:val="20"/>
              </w:rPr>
              <w:t xml:space="preserve">URL </w:t>
            </w:r>
            <w:proofErr w:type="spellStart"/>
            <w:r w:rsidRPr="00B35F23">
              <w:rPr>
                <w:sz w:val="20"/>
                <w:szCs w:val="20"/>
              </w:rPr>
              <w:t>url</w:t>
            </w:r>
            <w:proofErr w:type="spellEnd"/>
            <w:r w:rsidRPr="00B35F23">
              <w:rPr>
                <w:sz w:val="20"/>
                <w:szCs w:val="20"/>
              </w:rPr>
              <w:t xml:space="preserve">, </w:t>
            </w:r>
            <w:proofErr w:type="spellStart"/>
            <w:r w:rsidRPr="00B35F23">
              <w:rPr>
                <w:sz w:val="20"/>
                <w:szCs w:val="20"/>
              </w:rPr>
              <w:t>ResourceBundle</w:t>
            </w:r>
            <w:proofErr w:type="spellEnd"/>
            <w:r w:rsidRPr="00B35F23">
              <w:rPr>
                <w:sz w:val="20"/>
                <w:szCs w:val="20"/>
              </w:rPr>
              <w:t xml:space="preserve"> </w:t>
            </w:r>
            <w:proofErr w:type="spellStart"/>
            <w:r w:rsidRPr="00B35F23">
              <w:rPr>
                <w:sz w:val="20"/>
                <w:szCs w:val="20"/>
              </w:rPr>
              <w:t>rb</w:t>
            </w:r>
            <w:proofErr w:type="spellEnd"/>
            <w:r w:rsidRPr="00B35F23">
              <w:rPr>
                <w:sz w:val="20"/>
                <w:szCs w:val="20"/>
              </w:rPr>
              <w:t>)</w:t>
            </w:r>
          </w:p>
          <w:p w14:paraId="52FDD235" w14:textId="0482F992" w:rsidR="00B35F23" w:rsidRDefault="00B35F23" w:rsidP="00667B59">
            <w:pPr>
              <w:rPr>
                <w:sz w:val="20"/>
                <w:szCs w:val="20"/>
              </w:rPr>
            </w:pPr>
            <w:r w:rsidRPr="00B35F23">
              <w:rPr>
                <w:sz w:val="20"/>
                <w:szCs w:val="20"/>
              </w:rPr>
              <w:t xml:space="preserve">void </w:t>
            </w:r>
            <w:proofErr w:type="spellStart"/>
            <w:proofErr w:type="gramStart"/>
            <w:r w:rsidRPr="00B35F23">
              <w:rPr>
                <w:sz w:val="20"/>
                <w:szCs w:val="20"/>
              </w:rPr>
              <w:t>handleLogoutAction</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2FAD065E" w14:textId="6789D9F7" w:rsidR="00B35F23" w:rsidRDefault="00B35F23" w:rsidP="00667B59">
            <w:pPr>
              <w:rPr>
                <w:sz w:val="20"/>
                <w:szCs w:val="20"/>
              </w:rPr>
            </w:pPr>
            <w:r w:rsidRPr="00B35F23">
              <w:rPr>
                <w:sz w:val="20"/>
                <w:szCs w:val="20"/>
              </w:rPr>
              <w:t xml:space="preserve">void </w:t>
            </w:r>
            <w:proofErr w:type="spellStart"/>
            <w:proofErr w:type="gramStart"/>
            <w:r w:rsidRPr="00B35F23">
              <w:rPr>
                <w:sz w:val="20"/>
                <w:szCs w:val="20"/>
              </w:rPr>
              <w:t>handleTransferAction</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696FC789" w14:textId="77777777" w:rsidR="00667B59" w:rsidRDefault="00B35F23" w:rsidP="00667B59">
            <w:pPr>
              <w:rPr>
                <w:sz w:val="20"/>
                <w:szCs w:val="20"/>
              </w:rPr>
            </w:pPr>
            <w:proofErr w:type="spellStart"/>
            <w:r w:rsidRPr="00B35F23">
              <w:rPr>
                <w:sz w:val="20"/>
                <w:szCs w:val="20"/>
              </w:rPr>
              <w:t>boolean</w:t>
            </w:r>
            <w:proofErr w:type="spellEnd"/>
            <w:r w:rsidRPr="00B35F23">
              <w:rPr>
                <w:sz w:val="20"/>
                <w:szCs w:val="20"/>
              </w:rPr>
              <w:t xml:space="preserve"> </w:t>
            </w:r>
            <w:proofErr w:type="spellStart"/>
            <w:proofErr w:type="gramStart"/>
            <w:r w:rsidRPr="00B35F23">
              <w:rPr>
                <w:sz w:val="20"/>
                <w:szCs w:val="20"/>
              </w:rPr>
              <w:t>validateUserInput</w:t>
            </w:r>
            <w:proofErr w:type="spellEnd"/>
            <w:r w:rsidRPr="00B35F23">
              <w:rPr>
                <w:sz w:val="20"/>
                <w:szCs w:val="20"/>
              </w:rPr>
              <w:t>(</w:t>
            </w:r>
            <w:proofErr w:type="gramEnd"/>
            <w:r w:rsidRPr="00B35F23">
              <w:rPr>
                <w:sz w:val="20"/>
                <w:szCs w:val="20"/>
              </w:rPr>
              <w:t>)</w:t>
            </w:r>
          </w:p>
          <w:p w14:paraId="17817D83" w14:textId="77777777" w:rsidR="00B35F23" w:rsidRDefault="00B35F23" w:rsidP="00667B59">
            <w:pPr>
              <w:rPr>
                <w:sz w:val="20"/>
                <w:szCs w:val="20"/>
              </w:rPr>
            </w:pPr>
            <w:r w:rsidRPr="00B35F23">
              <w:rPr>
                <w:sz w:val="20"/>
                <w:szCs w:val="20"/>
              </w:rPr>
              <w:t xml:space="preserve">void </w:t>
            </w:r>
            <w:proofErr w:type="gramStart"/>
            <w:r w:rsidRPr="00B35F23">
              <w:rPr>
                <w:sz w:val="20"/>
                <w:szCs w:val="20"/>
              </w:rPr>
              <w:t>refresh(</w:t>
            </w:r>
            <w:proofErr w:type="gramEnd"/>
            <w:r w:rsidRPr="00B35F23">
              <w:rPr>
                <w:sz w:val="20"/>
                <w:szCs w:val="20"/>
              </w:rPr>
              <w:t>)</w:t>
            </w:r>
          </w:p>
          <w:p w14:paraId="58809AB5" w14:textId="77777777" w:rsidR="00B35F23" w:rsidRDefault="00B35F23" w:rsidP="00667B59">
            <w:pPr>
              <w:rPr>
                <w:sz w:val="20"/>
                <w:szCs w:val="20"/>
              </w:rPr>
            </w:pPr>
            <w:r w:rsidRPr="00B35F23">
              <w:rPr>
                <w:sz w:val="20"/>
                <w:szCs w:val="20"/>
              </w:rPr>
              <w:t xml:space="preserve">void </w:t>
            </w:r>
            <w:proofErr w:type="spellStart"/>
            <w:proofErr w:type="gramStart"/>
            <w:r w:rsidRPr="00B35F23">
              <w:rPr>
                <w:sz w:val="20"/>
                <w:szCs w:val="20"/>
              </w:rPr>
              <w:t>handleToAccount</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6C065932" w14:textId="77777777" w:rsidR="00B35F23" w:rsidRDefault="00B35F23" w:rsidP="00667B59">
            <w:pPr>
              <w:rPr>
                <w:sz w:val="20"/>
                <w:szCs w:val="20"/>
              </w:rPr>
            </w:pPr>
            <w:r>
              <w:rPr>
                <w:sz w:val="20"/>
                <w:szCs w:val="20"/>
              </w:rPr>
              <w:t xml:space="preserve">void </w:t>
            </w:r>
            <w:proofErr w:type="spellStart"/>
            <w:proofErr w:type="gramStart"/>
            <w:r w:rsidRPr="00B35F23">
              <w:rPr>
                <w:sz w:val="20"/>
                <w:szCs w:val="20"/>
              </w:rPr>
              <w:t>handleFromAccount</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2B7816FA" w14:textId="3BFDC7A8" w:rsidR="00B35F23" w:rsidRPr="00AA6F2B" w:rsidRDefault="00B35F23" w:rsidP="00667B59">
            <w:pPr>
              <w:rPr>
                <w:ins w:id="916" w:author="Matt Mitchell" w:date="2019-04-14T14:20:00Z"/>
                <w:sz w:val="20"/>
                <w:szCs w:val="20"/>
                <w:rPrChange w:id="917" w:author="Matt Mitchell" w:date="2019-04-14T16:39:00Z">
                  <w:rPr>
                    <w:ins w:id="918" w:author="Matt Mitchell" w:date="2019-04-14T14:20:00Z"/>
                    <w:rFonts w:ascii="-webkit-standard" w:hAnsi="-webkit-standard"/>
                  </w:rPr>
                </w:rPrChange>
              </w:rPr>
            </w:pPr>
            <w:r w:rsidRPr="00B35F23">
              <w:rPr>
                <w:sz w:val="20"/>
                <w:szCs w:val="20"/>
              </w:rPr>
              <w:t xml:space="preserve">double </w:t>
            </w:r>
            <w:proofErr w:type="spellStart"/>
            <w:proofErr w:type="gramStart"/>
            <w:r w:rsidRPr="00B35F23">
              <w:rPr>
                <w:sz w:val="20"/>
                <w:szCs w:val="20"/>
              </w:rPr>
              <w:t>parseWithdrawalAmount</w:t>
            </w:r>
            <w:proofErr w:type="spellEnd"/>
            <w:r w:rsidRPr="00B35F23">
              <w:rPr>
                <w:sz w:val="20"/>
                <w:szCs w:val="20"/>
              </w:rPr>
              <w:t>(</w:t>
            </w:r>
            <w:proofErr w:type="gramEnd"/>
            <w:r w:rsidRPr="00B35F23">
              <w:rPr>
                <w:sz w:val="20"/>
                <w:szCs w:val="20"/>
              </w:rPr>
              <w:t>String text)</w:t>
            </w:r>
          </w:p>
        </w:tc>
      </w:tr>
      <w:tr w:rsidR="00667B59" w:rsidRPr="00B00560" w14:paraId="2114AA37" w14:textId="77777777" w:rsidTr="00280B93">
        <w:trPr>
          <w:ins w:id="919" w:author="Matt Mitchell" w:date="2019-04-14T14:20:00Z"/>
          <w:trPrChange w:id="920" w:author="Matt Mitchell" w:date="2019-04-14T16:41:00Z">
            <w:trPr>
              <w:gridAfter w:val="0"/>
            </w:trPr>
          </w:trPrChange>
        </w:trPr>
        <w:tc>
          <w:tcPr>
            <w:tcW w:w="2785" w:type="dxa"/>
            <w:tcPrChange w:id="921" w:author="Matt Mitchell" w:date="2019-04-14T16:41:00Z">
              <w:tcPr>
                <w:tcW w:w="2965" w:type="dxa"/>
                <w:gridSpan w:val="2"/>
              </w:tcPr>
            </w:tcPrChange>
          </w:tcPr>
          <w:p w14:paraId="0F542B48" w14:textId="40D6A797" w:rsidR="00667B59" w:rsidRPr="00AA6F2B" w:rsidRDefault="00667B59" w:rsidP="00667B59">
            <w:pPr>
              <w:rPr>
                <w:ins w:id="922" w:author="Matt Mitchell" w:date="2019-04-14T14:20:00Z"/>
                <w:sz w:val="20"/>
                <w:szCs w:val="20"/>
                <w:rPrChange w:id="923" w:author="Matt Mitchell" w:date="2019-04-14T16:39:00Z">
                  <w:rPr>
                    <w:ins w:id="924" w:author="Matt Mitchell" w:date="2019-04-14T14:20:00Z"/>
                    <w:b/>
                    <w:color w:val="5B9BD5" w:themeColor="accent5"/>
                  </w:rPr>
                </w:rPrChange>
              </w:rPr>
            </w:pPr>
            <w:ins w:id="925" w:author="Matt Mitchell [2]" w:date="2019-04-14T14:20:00Z">
              <w:del w:id="926" w:author="Matt Mitchell" w:date="2019-04-14T14:20:00Z">
                <w:r w:rsidRPr="00AA6F2B" w:rsidDel="00CA6A2E">
                  <w:rPr>
                    <w:sz w:val="20"/>
                    <w:szCs w:val="20"/>
                    <w:rPrChange w:id="927" w:author="Matt Mitchell" w:date="2019-04-14T16:39:00Z">
                      <w:rPr>
                        <w:b/>
                        <w:color w:val="5B9BD5" w:themeColor="accent5"/>
                      </w:rPr>
                    </w:rPrChange>
                  </w:rPr>
                  <w:delText>Main</w:delText>
                </w:r>
              </w:del>
            </w:ins>
            <w:proofErr w:type="spellStart"/>
            <w:ins w:id="928" w:author="Matt Mitchell" w:date="2019-04-14T14:20:00Z">
              <w:r w:rsidRPr="00AA6F2B">
                <w:rPr>
                  <w:sz w:val="20"/>
                  <w:szCs w:val="20"/>
                  <w:rPrChange w:id="929" w:author="Matt Mitchell" w:date="2019-04-14T16:39:00Z">
                    <w:rPr>
                      <w:b/>
                      <w:color w:val="5B9BD5" w:themeColor="accent5"/>
                    </w:rPr>
                  </w:rPrChange>
                </w:rPr>
                <w:t>Withdraw</w:t>
              </w:r>
            </w:ins>
            <w:ins w:id="930" w:author="Matt Mitchell [2]" w:date="2019-04-14T14:20:00Z">
              <w:r w:rsidRPr="00AA6F2B">
                <w:rPr>
                  <w:sz w:val="20"/>
                  <w:szCs w:val="20"/>
                  <w:rPrChange w:id="931" w:author="Matt Mitchell" w:date="2019-04-14T16:39:00Z">
                    <w:rPr>
                      <w:b/>
                      <w:color w:val="5B9BD5" w:themeColor="accent5"/>
                    </w:rPr>
                  </w:rPrChange>
                </w:rPr>
                <w:t>Page.fxml</w:t>
              </w:r>
            </w:ins>
            <w:proofErr w:type="spellEnd"/>
          </w:p>
        </w:tc>
        <w:tc>
          <w:tcPr>
            <w:tcW w:w="1890" w:type="dxa"/>
            <w:tcPrChange w:id="932" w:author="Matt Mitchell" w:date="2019-04-14T16:41:00Z">
              <w:tcPr>
                <w:tcW w:w="3515" w:type="dxa"/>
                <w:gridSpan w:val="3"/>
              </w:tcPr>
            </w:tcPrChange>
          </w:tcPr>
          <w:p w14:paraId="2B0D2E2B" w14:textId="3FA04525" w:rsidR="00667B59" w:rsidRPr="00AA6F2B" w:rsidRDefault="00667B59" w:rsidP="00667B59">
            <w:pPr>
              <w:rPr>
                <w:ins w:id="933" w:author="Matt Mitchell" w:date="2019-04-14T14:20:00Z"/>
                <w:sz w:val="20"/>
                <w:szCs w:val="20"/>
                <w:rPrChange w:id="934" w:author="Matt Mitchell" w:date="2019-04-14T16:39:00Z">
                  <w:rPr>
                    <w:ins w:id="935" w:author="Matt Mitchell" w:date="2019-04-14T14:20:00Z"/>
                  </w:rPr>
                </w:rPrChange>
              </w:rPr>
            </w:pPr>
            <w:ins w:id="936" w:author="Matt Mitchell [2]" w:date="2019-04-14T14:20:00Z">
              <w:r w:rsidRPr="00AA6F2B">
                <w:rPr>
                  <w:sz w:val="20"/>
                  <w:szCs w:val="20"/>
                  <w:rPrChange w:id="937" w:author="Matt Mitchell" w:date="2019-04-14T16:39:00Z">
                    <w:rPr/>
                  </w:rPrChange>
                </w:rPr>
                <w:t>Holds layout and control information for the Login Page</w:t>
              </w:r>
            </w:ins>
          </w:p>
        </w:tc>
        <w:tc>
          <w:tcPr>
            <w:tcW w:w="5220" w:type="dxa"/>
            <w:tcPrChange w:id="938" w:author="Matt Mitchell" w:date="2019-04-14T16:41:00Z">
              <w:tcPr>
                <w:tcW w:w="3235" w:type="dxa"/>
                <w:gridSpan w:val="2"/>
              </w:tcPr>
            </w:tcPrChange>
          </w:tcPr>
          <w:p w14:paraId="247E6C7C" w14:textId="5BDB0E35" w:rsidR="00667B59" w:rsidRPr="00AA6F2B" w:rsidRDefault="00667B59" w:rsidP="00667B59">
            <w:pPr>
              <w:rPr>
                <w:ins w:id="939" w:author="Matt Mitchell" w:date="2019-04-14T14:20:00Z"/>
                <w:sz w:val="20"/>
                <w:szCs w:val="20"/>
                <w:rPrChange w:id="940" w:author="Matt Mitchell" w:date="2019-04-14T16:39:00Z">
                  <w:rPr>
                    <w:ins w:id="941" w:author="Matt Mitchell" w:date="2019-04-14T14:20:00Z"/>
                    <w:rFonts w:ascii="-webkit-standard" w:hAnsi="-webkit-standard"/>
                  </w:rPr>
                </w:rPrChange>
              </w:rPr>
            </w:pPr>
            <w:ins w:id="942" w:author="Matt Mitchell" w:date="2019-04-14T15:44:00Z">
              <w:r w:rsidRPr="00AA6F2B">
                <w:rPr>
                  <w:sz w:val="20"/>
                  <w:szCs w:val="20"/>
                  <w:rPrChange w:id="943" w:author="Matt Mitchell" w:date="2019-04-14T16:39:00Z">
                    <w:rPr/>
                  </w:rPrChange>
                </w:rPr>
                <w:t>N/A</w:t>
              </w:r>
            </w:ins>
          </w:p>
        </w:tc>
      </w:tr>
      <w:tr w:rsidR="00667B59" w:rsidRPr="00B00560" w14:paraId="4AA20FFD" w14:textId="77777777" w:rsidTr="00280B93">
        <w:trPr>
          <w:ins w:id="944" w:author="Matt Mitchell" w:date="2019-04-14T14:20:00Z"/>
          <w:trPrChange w:id="945" w:author="Matt Mitchell" w:date="2019-04-14T16:41:00Z">
            <w:trPr>
              <w:gridAfter w:val="0"/>
            </w:trPr>
          </w:trPrChange>
        </w:trPr>
        <w:tc>
          <w:tcPr>
            <w:tcW w:w="2785" w:type="dxa"/>
            <w:tcPrChange w:id="946" w:author="Matt Mitchell" w:date="2019-04-14T16:41:00Z">
              <w:tcPr>
                <w:tcW w:w="2965" w:type="dxa"/>
                <w:gridSpan w:val="2"/>
              </w:tcPr>
            </w:tcPrChange>
          </w:tcPr>
          <w:p w14:paraId="1C08F6EF" w14:textId="6137BBDA" w:rsidR="00667B59" w:rsidRPr="00AA6F2B" w:rsidRDefault="00667B59" w:rsidP="00667B59">
            <w:pPr>
              <w:rPr>
                <w:ins w:id="947" w:author="Matt Mitchell" w:date="2019-04-14T14:20:00Z"/>
                <w:sz w:val="20"/>
                <w:szCs w:val="20"/>
                <w:rPrChange w:id="948" w:author="Matt Mitchell" w:date="2019-04-14T16:39:00Z">
                  <w:rPr>
                    <w:ins w:id="949" w:author="Matt Mitchell" w:date="2019-04-14T14:20:00Z"/>
                    <w:b/>
                    <w:color w:val="5B9BD5" w:themeColor="accent5"/>
                  </w:rPr>
                </w:rPrChange>
              </w:rPr>
            </w:pPr>
            <w:ins w:id="950" w:author="Matt Mitchell [2]" w:date="2019-04-14T14:20:00Z">
              <w:del w:id="951" w:author="Matt Mitchell" w:date="2019-04-14T14:20:00Z">
                <w:r w:rsidRPr="00AA6F2B" w:rsidDel="00CA6A2E">
                  <w:rPr>
                    <w:sz w:val="20"/>
                    <w:szCs w:val="20"/>
                    <w:rPrChange w:id="952" w:author="Matt Mitchell" w:date="2019-04-14T16:39:00Z">
                      <w:rPr>
                        <w:b/>
                        <w:color w:val="5B9BD5" w:themeColor="accent5"/>
                      </w:rPr>
                    </w:rPrChange>
                  </w:rPr>
                  <w:delText>Main</w:delText>
                </w:r>
              </w:del>
            </w:ins>
            <w:ins w:id="953" w:author="Matt Mitchell" w:date="2019-04-14T14:20:00Z">
              <w:r w:rsidRPr="00AA6F2B">
                <w:rPr>
                  <w:sz w:val="20"/>
                  <w:szCs w:val="20"/>
                  <w:rPrChange w:id="954" w:author="Matt Mitchell" w:date="2019-04-14T16:39:00Z">
                    <w:rPr>
                      <w:b/>
                      <w:color w:val="5B9BD5" w:themeColor="accent5"/>
                    </w:rPr>
                  </w:rPrChange>
                </w:rPr>
                <w:t>Withdraw</w:t>
              </w:r>
            </w:ins>
            <w:ins w:id="955" w:author="Matt Mitchell [2]" w:date="2019-04-14T14:20:00Z">
              <w:r w:rsidRPr="00AA6F2B">
                <w:rPr>
                  <w:sz w:val="20"/>
                  <w:szCs w:val="20"/>
                  <w:rPrChange w:id="956" w:author="Matt Mitchell" w:date="2019-04-14T16:39:00Z">
                    <w:rPr>
                      <w:b/>
                      <w:color w:val="5B9BD5" w:themeColor="accent5"/>
                    </w:rPr>
                  </w:rPrChange>
                </w:rPr>
                <w:t>PageController.java</w:t>
              </w:r>
            </w:ins>
          </w:p>
        </w:tc>
        <w:tc>
          <w:tcPr>
            <w:tcW w:w="1890" w:type="dxa"/>
            <w:tcPrChange w:id="957" w:author="Matt Mitchell" w:date="2019-04-14T16:41:00Z">
              <w:tcPr>
                <w:tcW w:w="3515" w:type="dxa"/>
                <w:gridSpan w:val="3"/>
              </w:tcPr>
            </w:tcPrChange>
          </w:tcPr>
          <w:p w14:paraId="1EF5FA48" w14:textId="5FB4BE65" w:rsidR="00667B59" w:rsidRPr="00AA6F2B" w:rsidRDefault="00667B59" w:rsidP="00667B59">
            <w:pPr>
              <w:rPr>
                <w:ins w:id="958" w:author="Matt Mitchell" w:date="2019-04-14T14:20:00Z"/>
                <w:sz w:val="20"/>
                <w:szCs w:val="20"/>
                <w:rPrChange w:id="959" w:author="Matt Mitchell" w:date="2019-04-14T16:39:00Z">
                  <w:rPr>
                    <w:ins w:id="960" w:author="Matt Mitchell" w:date="2019-04-14T14:20:00Z"/>
                  </w:rPr>
                </w:rPrChange>
              </w:rPr>
            </w:pPr>
            <w:ins w:id="961" w:author="Matt Mitchell [2]" w:date="2019-04-14T14:20:00Z">
              <w:r w:rsidRPr="00AA6F2B">
                <w:rPr>
                  <w:sz w:val="20"/>
                  <w:szCs w:val="20"/>
                  <w:rPrChange w:id="962" w:author="Matt Mitchell" w:date="2019-04-14T16:39:00Z">
                    <w:rPr/>
                  </w:rPrChange>
                </w:rPr>
                <w:t xml:space="preserve">The “controller” for the </w:t>
              </w:r>
              <w:del w:id="963" w:author="Matt Mitchell" w:date="2019-04-14T14:29:00Z">
                <w:r w:rsidRPr="00AA6F2B" w:rsidDel="00F76DF7">
                  <w:rPr>
                    <w:sz w:val="20"/>
                    <w:szCs w:val="20"/>
                    <w:rPrChange w:id="964" w:author="Matt Mitchell" w:date="2019-04-14T16:39:00Z">
                      <w:rPr/>
                    </w:rPrChange>
                  </w:rPr>
                  <w:delText>deposit</w:delText>
                </w:r>
              </w:del>
            </w:ins>
            <w:ins w:id="965" w:author="Matt Mitchell" w:date="2019-04-14T14:29:00Z">
              <w:r w:rsidRPr="00AA6F2B">
                <w:rPr>
                  <w:sz w:val="20"/>
                  <w:szCs w:val="20"/>
                  <w:rPrChange w:id="966" w:author="Matt Mitchell" w:date="2019-04-14T16:39:00Z">
                    <w:rPr/>
                  </w:rPrChange>
                </w:rPr>
                <w:t>withdraw</w:t>
              </w:r>
            </w:ins>
            <w:ins w:id="967" w:author="Matt Mitchell [2]" w:date="2019-04-14T14:20:00Z">
              <w:r w:rsidRPr="00AA6F2B">
                <w:rPr>
                  <w:sz w:val="20"/>
                  <w:szCs w:val="20"/>
                  <w:rPrChange w:id="968" w:author="Matt Mitchell" w:date="2019-04-14T16:39:00Z">
                    <w:rPr/>
                  </w:rPrChange>
                </w:rPr>
                <w:t xml:space="preserve"> page.  </w:t>
              </w:r>
            </w:ins>
            <w:ins w:id="969" w:author="Matt Mitchell" w:date="2019-04-14T14:31:00Z">
              <w:r w:rsidRPr="00AA6F2B">
                <w:rPr>
                  <w:sz w:val="20"/>
                  <w:szCs w:val="20"/>
                  <w:rPrChange w:id="970" w:author="Matt Mitchell" w:date="2019-04-14T16:39:00Z">
                    <w:rPr/>
                  </w:rPrChange>
                </w:rPr>
                <w:t xml:space="preserve">Contains methods which </w:t>
              </w:r>
            </w:ins>
            <w:ins w:id="971" w:author="Matt Mitchell" w:date="2019-04-14T15:45:00Z">
              <w:r w:rsidRPr="00AA6F2B">
                <w:rPr>
                  <w:sz w:val="20"/>
                  <w:szCs w:val="20"/>
                  <w:rPrChange w:id="972" w:author="Matt Mitchell" w:date="2019-04-14T16:39:00Z">
                    <w:rPr/>
                  </w:rPrChange>
                </w:rPr>
                <w:t xml:space="preserve">will handle user input validation and </w:t>
              </w:r>
            </w:ins>
            <w:ins w:id="973" w:author="Matt Mitchell" w:date="2019-04-14T15:46:00Z">
              <w:r w:rsidRPr="00AA6F2B">
                <w:rPr>
                  <w:sz w:val="20"/>
                  <w:szCs w:val="20"/>
                  <w:rPrChange w:id="974" w:author="Matt Mitchell" w:date="2019-04-14T16:39:00Z">
                    <w:rPr/>
                  </w:rPrChange>
                </w:rPr>
                <w:t>trigger the operation on the service layer.</w:t>
              </w:r>
              <w:r w:rsidRPr="00AA6F2B" w:rsidDel="00876FA9">
                <w:rPr>
                  <w:sz w:val="20"/>
                  <w:szCs w:val="20"/>
                  <w:rPrChange w:id="975" w:author="Matt Mitchell" w:date="2019-04-14T16:39:00Z">
                    <w:rPr/>
                  </w:rPrChange>
                </w:rPr>
                <w:t xml:space="preserve"> </w:t>
              </w:r>
            </w:ins>
            <w:ins w:id="976" w:author="Matt Mitchell [2]" w:date="2019-04-14T14:20:00Z">
              <w:del w:id="977" w:author="Matt Mitchell" w:date="2019-04-14T14:31:00Z">
                <w:r w:rsidRPr="00AA6F2B" w:rsidDel="00876FA9">
                  <w:rPr>
                    <w:sz w:val="20"/>
                    <w:szCs w:val="20"/>
                    <w:rPrChange w:id="978" w:author="Matt Mitchell" w:date="2019-04-14T16:39:00Z">
                      <w:rPr/>
                    </w:rPrChange>
                  </w:rPr>
                  <w:delText>Contains methods which validate user input and respond to button clicks</w:delText>
                </w:r>
              </w:del>
              <w:del w:id="979" w:author="Matt Mitchell" w:date="2019-04-14T14:30:00Z">
                <w:r w:rsidRPr="00AA6F2B" w:rsidDel="00FD0A9C">
                  <w:rPr>
                    <w:sz w:val="20"/>
                    <w:szCs w:val="20"/>
                    <w:rPrChange w:id="980" w:author="Matt Mitchell" w:date="2019-04-14T16:39:00Z">
                      <w:rPr/>
                    </w:rPrChange>
                  </w:rPr>
                  <w:delText xml:space="preserve"> before sending to the service component</w:delText>
                </w:r>
              </w:del>
              <w:del w:id="981" w:author="Matt Mitchell" w:date="2019-04-14T14:31:00Z">
                <w:r w:rsidRPr="00AA6F2B" w:rsidDel="00876FA9">
                  <w:rPr>
                    <w:sz w:val="20"/>
                    <w:szCs w:val="20"/>
                    <w:rPrChange w:id="982" w:author="Matt Mitchell" w:date="2019-04-14T16:39:00Z">
                      <w:rPr/>
                    </w:rPrChange>
                  </w:rPr>
                  <w:delText>.</w:delText>
                </w:r>
              </w:del>
            </w:ins>
          </w:p>
        </w:tc>
        <w:tc>
          <w:tcPr>
            <w:tcW w:w="5220" w:type="dxa"/>
            <w:tcPrChange w:id="983" w:author="Matt Mitchell" w:date="2019-04-14T16:41:00Z">
              <w:tcPr>
                <w:tcW w:w="3235" w:type="dxa"/>
                <w:gridSpan w:val="2"/>
              </w:tcPr>
            </w:tcPrChange>
          </w:tcPr>
          <w:p w14:paraId="5C227974" w14:textId="77777777" w:rsidR="00667B59" w:rsidRPr="00AA6F2B" w:rsidRDefault="00667B59" w:rsidP="00667B59">
            <w:pPr>
              <w:rPr>
                <w:ins w:id="984" w:author="Matt Mitchell" w:date="2019-04-14T15:45:00Z"/>
                <w:b/>
                <w:sz w:val="20"/>
                <w:szCs w:val="20"/>
                <w:rPrChange w:id="985" w:author="Matt Mitchell" w:date="2019-04-14T16:39:00Z">
                  <w:rPr>
                    <w:ins w:id="986" w:author="Matt Mitchell" w:date="2019-04-14T15:45:00Z"/>
                    <w:b/>
                  </w:rPr>
                </w:rPrChange>
              </w:rPr>
            </w:pPr>
            <w:ins w:id="987" w:author="Matt Mitchell" w:date="2019-04-14T15:45:00Z">
              <w:r w:rsidRPr="00AA6F2B">
                <w:rPr>
                  <w:b/>
                  <w:sz w:val="20"/>
                  <w:szCs w:val="20"/>
                  <w:rPrChange w:id="988" w:author="Matt Mitchell" w:date="2019-04-14T16:39:00Z">
                    <w:rPr>
                      <w:b/>
                    </w:rPr>
                  </w:rPrChange>
                </w:rPr>
                <w:t>Attributes</w:t>
              </w:r>
            </w:ins>
          </w:p>
          <w:p w14:paraId="0535E943" w14:textId="150E0B60" w:rsidR="00667B59" w:rsidRDefault="00B35F23" w:rsidP="00667B59">
            <w:pPr>
              <w:rPr>
                <w:sz w:val="20"/>
                <w:szCs w:val="20"/>
              </w:rPr>
            </w:pPr>
            <w:r w:rsidRPr="00B35F23">
              <w:rPr>
                <w:sz w:val="20"/>
                <w:szCs w:val="20"/>
              </w:rPr>
              <w:t xml:space="preserve">Label </w:t>
            </w:r>
            <w:proofErr w:type="spellStart"/>
            <w:r w:rsidRPr="00B35F23">
              <w:rPr>
                <w:sz w:val="20"/>
                <w:szCs w:val="20"/>
              </w:rPr>
              <w:t>topLabel</w:t>
            </w:r>
            <w:proofErr w:type="spellEnd"/>
          </w:p>
          <w:p w14:paraId="56D7101B" w14:textId="10459319" w:rsidR="00B35F23" w:rsidRDefault="00B35F23" w:rsidP="00667B59">
            <w:pPr>
              <w:rPr>
                <w:sz w:val="20"/>
                <w:szCs w:val="20"/>
              </w:rPr>
            </w:pPr>
            <w:r w:rsidRPr="00B35F23">
              <w:rPr>
                <w:sz w:val="20"/>
                <w:szCs w:val="20"/>
              </w:rPr>
              <w:t xml:space="preserve">Label </w:t>
            </w:r>
            <w:proofErr w:type="spellStart"/>
            <w:r w:rsidRPr="00B35F23">
              <w:rPr>
                <w:sz w:val="20"/>
                <w:szCs w:val="20"/>
              </w:rPr>
              <w:t>checkingAmountLabel</w:t>
            </w:r>
            <w:proofErr w:type="spellEnd"/>
          </w:p>
          <w:p w14:paraId="5828D510" w14:textId="5CE3FB4D" w:rsidR="00B35F23" w:rsidRDefault="00B35F23" w:rsidP="00667B59">
            <w:pPr>
              <w:rPr>
                <w:sz w:val="20"/>
                <w:szCs w:val="20"/>
              </w:rPr>
            </w:pPr>
            <w:r w:rsidRPr="00B35F23">
              <w:rPr>
                <w:sz w:val="20"/>
                <w:szCs w:val="20"/>
              </w:rPr>
              <w:t xml:space="preserve">Label </w:t>
            </w:r>
            <w:proofErr w:type="spellStart"/>
            <w:r w:rsidRPr="00B35F23">
              <w:rPr>
                <w:sz w:val="20"/>
                <w:szCs w:val="20"/>
              </w:rPr>
              <w:t>savingsAmountLabel</w:t>
            </w:r>
            <w:proofErr w:type="spellEnd"/>
          </w:p>
          <w:p w14:paraId="312CB402" w14:textId="6F1E8AF9" w:rsidR="00B35F23" w:rsidRDefault="00B35F23" w:rsidP="00667B59">
            <w:pPr>
              <w:rPr>
                <w:sz w:val="20"/>
                <w:szCs w:val="20"/>
              </w:rPr>
            </w:pPr>
            <w:r w:rsidRPr="00B35F23">
              <w:rPr>
                <w:sz w:val="20"/>
                <w:szCs w:val="20"/>
              </w:rPr>
              <w:t xml:space="preserve">Label </w:t>
            </w:r>
            <w:proofErr w:type="spellStart"/>
            <w:r w:rsidRPr="00B35F23">
              <w:rPr>
                <w:sz w:val="20"/>
                <w:szCs w:val="20"/>
              </w:rPr>
              <w:t>lastTransactionDateLabel</w:t>
            </w:r>
            <w:proofErr w:type="spellEnd"/>
          </w:p>
          <w:p w14:paraId="01C66720" w14:textId="77172358" w:rsidR="00B35F23" w:rsidRDefault="00B35F23" w:rsidP="00667B59">
            <w:pPr>
              <w:rPr>
                <w:sz w:val="20"/>
                <w:szCs w:val="20"/>
              </w:rPr>
            </w:pPr>
            <w:proofErr w:type="spellStart"/>
            <w:r w:rsidRPr="00B35F23">
              <w:rPr>
                <w:sz w:val="20"/>
                <w:szCs w:val="20"/>
              </w:rPr>
              <w:t>TextField</w:t>
            </w:r>
            <w:proofErr w:type="spellEnd"/>
            <w:r w:rsidRPr="00B35F23">
              <w:rPr>
                <w:sz w:val="20"/>
                <w:szCs w:val="20"/>
              </w:rPr>
              <w:t xml:space="preserve"> </w:t>
            </w:r>
            <w:proofErr w:type="spellStart"/>
            <w:r w:rsidRPr="00B35F23">
              <w:rPr>
                <w:sz w:val="20"/>
                <w:szCs w:val="20"/>
              </w:rPr>
              <w:t>otherDepositAmount</w:t>
            </w:r>
            <w:proofErr w:type="spellEnd"/>
          </w:p>
          <w:p w14:paraId="4DB3CBAC" w14:textId="0D21FD34" w:rsidR="00B35F23" w:rsidRDefault="00B35F23" w:rsidP="00667B59">
            <w:pPr>
              <w:rPr>
                <w:sz w:val="20"/>
                <w:szCs w:val="20"/>
              </w:rPr>
            </w:pPr>
            <w:r w:rsidRPr="00B35F23">
              <w:rPr>
                <w:sz w:val="20"/>
                <w:szCs w:val="20"/>
              </w:rPr>
              <w:t xml:space="preserve">String </w:t>
            </w:r>
            <w:proofErr w:type="spellStart"/>
            <w:r w:rsidRPr="00B35F23">
              <w:rPr>
                <w:sz w:val="20"/>
                <w:szCs w:val="20"/>
              </w:rPr>
              <w:t>selectedAccountType</w:t>
            </w:r>
            <w:proofErr w:type="spellEnd"/>
          </w:p>
          <w:p w14:paraId="6BFB5E13" w14:textId="008F0678" w:rsidR="00B35F23" w:rsidRDefault="00B35F23" w:rsidP="00667B59">
            <w:pPr>
              <w:rPr>
                <w:sz w:val="20"/>
                <w:szCs w:val="20"/>
              </w:rPr>
            </w:pPr>
            <w:r w:rsidRPr="00B35F23">
              <w:rPr>
                <w:sz w:val="20"/>
                <w:szCs w:val="20"/>
              </w:rPr>
              <w:t xml:space="preserve">double </w:t>
            </w:r>
            <w:proofErr w:type="spellStart"/>
            <w:r w:rsidRPr="00B35F23">
              <w:rPr>
                <w:sz w:val="20"/>
                <w:szCs w:val="20"/>
              </w:rPr>
              <w:t>withdrawAmount</w:t>
            </w:r>
            <w:proofErr w:type="spellEnd"/>
          </w:p>
          <w:p w14:paraId="09F7E70A" w14:textId="69AA6AB9" w:rsidR="00B35F23" w:rsidRDefault="00B35F23" w:rsidP="00667B59">
            <w:pPr>
              <w:rPr>
                <w:sz w:val="20"/>
                <w:szCs w:val="20"/>
              </w:rPr>
            </w:pPr>
            <w:proofErr w:type="spellStart"/>
            <w:r w:rsidRPr="00B35F23">
              <w:rPr>
                <w:sz w:val="20"/>
                <w:szCs w:val="20"/>
              </w:rPr>
              <w:t>ComboBox</w:t>
            </w:r>
            <w:proofErr w:type="spellEnd"/>
            <w:r w:rsidRPr="00B35F23">
              <w:rPr>
                <w:sz w:val="20"/>
                <w:szCs w:val="20"/>
              </w:rPr>
              <w:t xml:space="preserve">&lt;String&gt; </w:t>
            </w:r>
            <w:proofErr w:type="spellStart"/>
            <w:r w:rsidRPr="00B35F23">
              <w:rPr>
                <w:sz w:val="20"/>
                <w:szCs w:val="20"/>
              </w:rPr>
              <w:t>fromAccount</w:t>
            </w:r>
            <w:proofErr w:type="spellEnd"/>
          </w:p>
          <w:p w14:paraId="49CD206F" w14:textId="5DD3A3A7" w:rsidR="00B35F23" w:rsidRDefault="00B35F23" w:rsidP="00667B59">
            <w:pPr>
              <w:rPr>
                <w:sz w:val="20"/>
                <w:szCs w:val="20"/>
              </w:rPr>
            </w:pPr>
            <w:proofErr w:type="spellStart"/>
            <w:r w:rsidRPr="00B35F23">
              <w:rPr>
                <w:sz w:val="20"/>
                <w:szCs w:val="20"/>
              </w:rPr>
              <w:t>ComboBox</w:t>
            </w:r>
            <w:proofErr w:type="spellEnd"/>
            <w:r w:rsidRPr="00B35F23">
              <w:rPr>
                <w:sz w:val="20"/>
                <w:szCs w:val="20"/>
              </w:rPr>
              <w:t xml:space="preserve">&lt;String&gt; </w:t>
            </w:r>
            <w:proofErr w:type="spellStart"/>
            <w:r w:rsidRPr="00B35F23">
              <w:rPr>
                <w:sz w:val="20"/>
                <w:szCs w:val="20"/>
              </w:rPr>
              <w:t>selectAmount</w:t>
            </w:r>
            <w:proofErr w:type="spellEnd"/>
          </w:p>
          <w:p w14:paraId="585CCE31" w14:textId="77777777" w:rsidR="00B35F23" w:rsidRPr="00AA6F2B" w:rsidRDefault="00B35F23" w:rsidP="00667B59">
            <w:pPr>
              <w:rPr>
                <w:ins w:id="989" w:author="Matt Mitchell" w:date="2019-04-14T15:45:00Z"/>
                <w:b/>
                <w:sz w:val="20"/>
                <w:szCs w:val="20"/>
                <w:rPrChange w:id="990" w:author="Matt Mitchell" w:date="2019-04-14T16:39:00Z">
                  <w:rPr>
                    <w:ins w:id="991" w:author="Matt Mitchell" w:date="2019-04-14T15:45:00Z"/>
                    <w:b/>
                  </w:rPr>
                </w:rPrChange>
              </w:rPr>
            </w:pPr>
          </w:p>
          <w:p w14:paraId="0DB10BE8" w14:textId="4563551E" w:rsidR="00667B59" w:rsidRPr="00AA6F2B" w:rsidRDefault="00667B59" w:rsidP="00667B59">
            <w:pPr>
              <w:rPr>
                <w:ins w:id="992" w:author="Matt Mitchell" w:date="2019-04-14T15:45:00Z"/>
                <w:b/>
                <w:sz w:val="20"/>
                <w:szCs w:val="20"/>
                <w:rPrChange w:id="993" w:author="Matt Mitchell" w:date="2019-04-14T16:39:00Z">
                  <w:rPr>
                    <w:ins w:id="994" w:author="Matt Mitchell" w:date="2019-04-14T15:45:00Z"/>
                  </w:rPr>
                </w:rPrChange>
              </w:rPr>
            </w:pPr>
            <w:ins w:id="995" w:author="Matt Mitchell" w:date="2019-04-14T15:45:00Z">
              <w:r w:rsidRPr="00AA6F2B">
                <w:rPr>
                  <w:b/>
                  <w:sz w:val="20"/>
                  <w:szCs w:val="20"/>
                  <w:rPrChange w:id="996" w:author="Matt Mitchell" w:date="2019-04-14T16:39:00Z">
                    <w:rPr>
                      <w:b/>
                    </w:rPr>
                  </w:rPrChange>
                </w:rPr>
                <w:t>Methods</w:t>
              </w:r>
            </w:ins>
          </w:p>
          <w:p w14:paraId="228CFAE5" w14:textId="1E1B923E" w:rsidR="00B35F23" w:rsidRDefault="00B35F23">
            <w:pPr>
              <w:rPr>
                <w:sz w:val="20"/>
                <w:szCs w:val="20"/>
              </w:rPr>
            </w:pPr>
            <w:r w:rsidRPr="00B35F23">
              <w:rPr>
                <w:sz w:val="20"/>
                <w:szCs w:val="20"/>
              </w:rPr>
              <w:t xml:space="preserve">void </w:t>
            </w:r>
            <w:proofErr w:type="gramStart"/>
            <w:r w:rsidRPr="00B35F23">
              <w:rPr>
                <w:sz w:val="20"/>
                <w:szCs w:val="20"/>
              </w:rPr>
              <w:t>initialize(</w:t>
            </w:r>
            <w:proofErr w:type="gramEnd"/>
            <w:r w:rsidRPr="00B35F23">
              <w:rPr>
                <w:sz w:val="20"/>
                <w:szCs w:val="20"/>
              </w:rPr>
              <w:t xml:space="preserve">URL </w:t>
            </w:r>
            <w:proofErr w:type="spellStart"/>
            <w:r w:rsidRPr="00B35F23">
              <w:rPr>
                <w:sz w:val="20"/>
                <w:szCs w:val="20"/>
              </w:rPr>
              <w:t>url</w:t>
            </w:r>
            <w:proofErr w:type="spellEnd"/>
            <w:r w:rsidRPr="00B35F23">
              <w:rPr>
                <w:sz w:val="20"/>
                <w:szCs w:val="20"/>
              </w:rPr>
              <w:t xml:space="preserve">, </w:t>
            </w:r>
            <w:proofErr w:type="spellStart"/>
            <w:r w:rsidRPr="00B35F23">
              <w:rPr>
                <w:sz w:val="20"/>
                <w:szCs w:val="20"/>
              </w:rPr>
              <w:t>ResourceBundle</w:t>
            </w:r>
            <w:proofErr w:type="spellEnd"/>
            <w:r w:rsidRPr="00B35F23">
              <w:rPr>
                <w:sz w:val="20"/>
                <w:szCs w:val="20"/>
              </w:rPr>
              <w:t xml:space="preserve"> </w:t>
            </w:r>
            <w:proofErr w:type="spellStart"/>
            <w:r w:rsidRPr="00B35F23">
              <w:rPr>
                <w:sz w:val="20"/>
                <w:szCs w:val="20"/>
              </w:rPr>
              <w:t>rb</w:t>
            </w:r>
            <w:proofErr w:type="spellEnd"/>
            <w:r w:rsidRPr="00B35F23">
              <w:rPr>
                <w:sz w:val="20"/>
                <w:szCs w:val="20"/>
              </w:rPr>
              <w:t>)</w:t>
            </w:r>
          </w:p>
          <w:p w14:paraId="4B85E1AF" w14:textId="22C623CD" w:rsidR="00667B59" w:rsidRDefault="00667B59">
            <w:pPr>
              <w:rPr>
                <w:sz w:val="20"/>
                <w:szCs w:val="20"/>
              </w:rPr>
            </w:pPr>
            <w:ins w:id="997" w:author="Matt Mitchell" w:date="2019-04-14T15:44:00Z">
              <w:r w:rsidRPr="00AA6F2B">
                <w:rPr>
                  <w:sz w:val="20"/>
                  <w:szCs w:val="20"/>
                  <w:rPrChange w:id="998" w:author="Matt Mitchell" w:date="2019-04-14T16:39:00Z">
                    <w:rPr/>
                  </w:rPrChange>
                </w:rPr>
                <w:t xml:space="preserve">void </w:t>
              </w:r>
              <w:proofErr w:type="spellStart"/>
              <w:proofErr w:type="gramStart"/>
              <w:r w:rsidRPr="00AA6F2B">
                <w:rPr>
                  <w:sz w:val="20"/>
                  <w:szCs w:val="20"/>
                  <w:rPrChange w:id="999" w:author="Matt Mitchell" w:date="2019-04-14T16:39:00Z">
                    <w:rPr/>
                  </w:rPrChange>
                </w:rPr>
                <w:t>handleConfirmAction</w:t>
              </w:r>
              <w:proofErr w:type="spellEnd"/>
              <w:r w:rsidRPr="00AA6F2B">
                <w:rPr>
                  <w:sz w:val="20"/>
                  <w:szCs w:val="20"/>
                  <w:rPrChange w:id="1000" w:author="Matt Mitchell" w:date="2019-04-14T16:39:00Z">
                    <w:rPr/>
                  </w:rPrChange>
                </w:rPr>
                <w:t>(</w:t>
              </w:r>
              <w:proofErr w:type="spellStart"/>
              <w:proofErr w:type="gramEnd"/>
              <w:r w:rsidRPr="00AA6F2B">
                <w:rPr>
                  <w:sz w:val="20"/>
                  <w:szCs w:val="20"/>
                  <w:rPrChange w:id="1001" w:author="Matt Mitchell" w:date="2019-04-14T16:39:00Z">
                    <w:rPr/>
                  </w:rPrChange>
                </w:rPr>
                <w:t>ActionEvent</w:t>
              </w:r>
              <w:proofErr w:type="spellEnd"/>
              <w:r w:rsidRPr="00AA6F2B">
                <w:rPr>
                  <w:sz w:val="20"/>
                  <w:szCs w:val="20"/>
                  <w:rPrChange w:id="1002" w:author="Matt Mitchell" w:date="2019-04-14T16:39:00Z">
                    <w:rPr/>
                  </w:rPrChange>
                </w:rPr>
                <w:t xml:space="preserve"> event) </w:t>
              </w:r>
            </w:ins>
          </w:p>
          <w:p w14:paraId="265829B2" w14:textId="58C4534B" w:rsidR="00B35F23" w:rsidRDefault="00B35F23">
            <w:pPr>
              <w:rPr>
                <w:sz w:val="20"/>
                <w:szCs w:val="20"/>
              </w:rPr>
            </w:pPr>
            <w:r w:rsidRPr="00B35F23">
              <w:rPr>
                <w:sz w:val="20"/>
                <w:szCs w:val="20"/>
              </w:rPr>
              <w:t xml:space="preserve">void </w:t>
            </w:r>
            <w:proofErr w:type="spellStart"/>
            <w:proofErr w:type="gramStart"/>
            <w:r w:rsidRPr="00B35F23">
              <w:rPr>
                <w:sz w:val="20"/>
                <w:szCs w:val="20"/>
              </w:rPr>
              <w:t>handleLogoutAction</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7EBC498C" w14:textId="009DA401" w:rsidR="00B35F23" w:rsidRDefault="00B35F23">
            <w:pPr>
              <w:rPr>
                <w:sz w:val="20"/>
                <w:szCs w:val="20"/>
              </w:rPr>
            </w:pPr>
            <w:r w:rsidRPr="00B35F23">
              <w:rPr>
                <w:sz w:val="20"/>
                <w:szCs w:val="20"/>
              </w:rPr>
              <w:t xml:space="preserve">void </w:t>
            </w:r>
            <w:proofErr w:type="spellStart"/>
            <w:proofErr w:type="gramStart"/>
            <w:r w:rsidRPr="00B35F23">
              <w:rPr>
                <w:sz w:val="20"/>
                <w:szCs w:val="20"/>
              </w:rPr>
              <w:t>handleSelectAccountChange</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79F6D37E" w14:textId="4248E91B" w:rsidR="00B35F23" w:rsidRDefault="00B35F23">
            <w:pPr>
              <w:rPr>
                <w:sz w:val="20"/>
                <w:szCs w:val="20"/>
              </w:rPr>
            </w:pPr>
            <w:r w:rsidRPr="00B35F23">
              <w:rPr>
                <w:sz w:val="20"/>
                <w:szCs w:val="20"/>
              </w:rPr>
              <w:t xml:space="preserve">void </w:t>
            </w:r>
            <w:proofErr w:type="spellStart"/>
            <w:proofErr w:type="gramStart"/>
            <w:r w:rsidRPr="00B35F23">
              <w:rPr>
                <w:sz w:val="20"/>
                <w:szCs w:val="20"/>
              </w:rPr>
              <w:t>handleSelectionAmountChanged</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p w14:paraId="0223852F" w14:textId="037658BC" w:rsidR="00B35F23" w:rsidRDefault="00B35F23">
            <w:pPr>
              <w:rPr>
                <w:sz w:val="20"/>
                <w:szCs w:val="20"/>
              </w:rPr>
            </w:pPr>
            <w:r w:rsidRPr="00B35F23">
              <w:rPr>
                <w:sz w:val="20"/>
                <w:szCs w:val="20"/>
              </w:rPr>
              <w:t xml:space="preserve">void </w:t>
            </w:r>
            <w:proofErr w:type="gramStart"/>
            <w:r w:rsidRPr="00B35F23">
              <w:rPr>
                <w:sz w:val="20"/>
                <w:szCs w:val="20"/>
              </w:rPr>
              <w:t>refresh(</w:t>
            </w:r>
            <w:proofErr w:type="gramEnd"/>
            <w:r w:rsidRPr="00B35F23">
              <w:rPr>
                <w:sz w:val="20"/>
                <w:szCs w:val="20"/>
              </w:rPr>
              <w:t>)</w:t>
            </w:r>
          </w:p>
          <w:p w14:paraId="6E36E0B0" w14:textId="1AB5A826" w:rsidR="00B35F23" w:rsidRDefault="00B35F23">
            <w:pPr>
              <w:rPr>
                <w:sz w:val="20"/>
                <w:szCs w:val="20"/>
              </w:rPr>
            </w:pPr>
            <w:proofErr w:type="spellStart"/>
            <w:r w:rsidRPr="00B35F23">
              <w:rPr>
                <w:sz w:val="20"/>
                <w:szCs w:val="20"/>
              </w:rPr>
              <w:t>boolean</w:t>
            </w:r>
            <w:proofErr w:type="spellEnd"/>
            <w:r w:rsidRPr="00B35F23">
              <w:rPr>
                <w:sz w:val="20"/>
                <w:szCs w:val="20"/>
              </w:rPr>
              <w:t xml:space="preserve"> </w:t>
            </w:r>
            <w:proofErr w:type="spellStart"/>
            <w:proofErr w:type="gramStart"/>
            <w:r w:rsidRPr="00B35F23">
              <w:rPr>
                <w:sz w:val="20"/>
                <w:szCs w:val="20"/>
              </w:rPr>
              <w:t>validateUserInput</w:t>
            </w:r>
            <w:proofErr w:type="spellEnd"/>
            <w:r w:rsidRPr="00B35F23">
              <w:rPr>
                <w:sz w:val="20"/>
                <w:szCs w:val="20"/>
              </w:rPr>
              <w:t>(</w:t>
            </w:r>
            <w:proofErr w:type="gramEnd"/>
            <w:r w:rsidRPr="00B35F23">
              <w:rPr>
                <w:sz w:val="20"/>
                <w:szCs w:val="20"/>
              </w:rPr>
              <w:t>)</w:t>
            </w:r>
          </w:p>
          <w:p w14:paraId="46008974" w14:textId="3BE1D139" w:rsidR="00B35F23" w:rsidRDefault="00B35F23">
            <w:pPr>
              <w:rPr>
                <w:sz w:val="20"/>
                <w:szCs w:val="20"/>
              </w:rPr>
            </w:pPr>
            <w:r w:rsidRPr="00B35F23">
              <w:rPr>
                <w:sz w:val="20"/>
                <w:szCs w:val="20"/>
              </w:rPr>
              <w:t xml:space="preserve">double </w:t>
            </w:r>
            <w:proofErr w:type="spellStart"/>
            <w:proofErr w:type="gramStart"/>
            <w:r w:rsidRPr="00B35F23">
              <w:rPr>
                <w:sz w:val="20"/>
                <w:szCs w:val="20"/>
              </w:rPr>
              <w:t>parseWithdrawalAmount</w:t>
            </w:r>
            <w:proofErr w:type="spellEnd"/>
            <w:r w:rsidRPr="00B35F23">
              <w:rPr>
                <w:sz w:val="20"/>
                <w:szCs w:val="20"/>
              </w:rPr>
              <w:t>(</w:t>
            </w:r>
            <w:proofErr w:type="gramEnd"/>
            <w:r w:rsidRPr="00B35F23">
              <w:rPr>
                <w:sz w:val="20"/>
                <w:szCs w:val="20"/>
              </w:rPr>
              <w:t>String text)</w:t>
            </w:r>
          </w:p>
          <w:p w14:paraId="5D6D7157" w14:textId="043C3125" w:rsidR="00667B59" w:rsidRPr="00AA6F2B" w:rsidRDefault="00B35F23">
            <w:pPr>
              <w:rPr>
                <w:ins w:id="1003" w:author="Matt Mitchell" w:date="2019-04-14T14:20:00Z"/>
                <w:sz w:val="20"/>
                <w:szCs w:val="20"/>
                <w:rPrChange w:id="1004" w:author="Matt Mitchell" w:date="2019-04-14T16:39:00Z">
                  <w:rPr>
                    <w:ins w:id="1005" w:author="Matt Mitchell" w:date="2019-04-14T14:20:00Z"/>
                    <w:rFonts w:ascii="-webkit-standard" w:hAnsi="-webkit-standard"/>
                  </w:rPr>
                </w:rPrChange>
              </w:rPr>
            </w:pPr>
            <w:r w:rsidRPr="00B35F23">
              <w:rPr>
                <w:sz w:val="20"/>
                <w:szCs w:val="20"/>
              </w:rPr>
              <w:t xml:space="preserve">void </w:t>
            </w:r>
            <w:proofErr w:type="spellStart"/>
            <w:proofErr w:type="gramStart"/>
            <w:r w:rsidRPr="00B35F23">
              <w:rPr>
                <w:sz w:val="20"/>
                <w:szCs w:val="20"/>
              </w:rPr>
              <w:t>handleReturnAction</w:t>
            </w:r>
            <w:proofErr w:type="spellEnd"/>
            <w:r w:rsidRPr="00B35F23">
              <w:rPr>
                <w:sz w:val="20"/>
                <w:szCs w:val="20"/>
              </w:rPr>
              <w:t>(</w:t>
            </w:r>
            <w:proofErr w:type="spellStart"/>
            <w:proofErr w:type="gramEnd"/>
            <w:r w:rsidRPr="00B35F23">
              <w:rPr>
                <w:sz w:val="20"/>
                <w:szCs w:val="20"/>
              </w:rPr>
              <w:t>ActionEvent</w:t>
            </w:r>
            <w:proofErr w:type="spellEnd"/>
            <w:r w:rsidRPr="00B35F23">
              <w:rPr>
                <w:sz w:val="20"/>
                <w:szCs w:val="20"/>
              </w:rPr>
              <w:t xml:space="preserve"> event)</w:t>
            </w:r>
          </w:p>
        </w:tc>
      </w:tr>
      <w:tr w:rsidR="00667B59" w:rsidRPr="00B00560" w14:paraId="38BF87C1" w14:textId="77777777" w:rsidTr="00280B93">
        <w:tblPrEx>
          <w:tblPrExChange w:id="1006" w:author="Matt Mitchell" w:date="2019-04-14T16:41:00Z">
            <w:tblPrEx>
              <w:tblW w:w="13225" w:type="dxa"/>
            </w:tblPrEx>
          </w:tblPrExChange>
        </w:tblPrEx>
        <w:trPr>
          <w:ins w:id="1007" w:author="Matt Mitchell" w:date="2019-04-14T15:46:00Z"/>
        </w:trPr>
        <w:tc>
          <w:tcPr>
            <w:tcW w:w="2785" w:type="dxa"/>
            <w:tcPrChange w:id="1008" w:author="Matt Mitchell" w:date="2019-04-14T16:41:00Z">
              <w:tcPr>
                <w:tcW w:w="2965" w:type="dxa"/>
                <w:gridSpan w:val="2"/>
              </w:tcPr>
            </w:tcPrChange>
          </w:tcPr>
          <w:p w14:paraId="2B53A8FE" w14:textId="2209C446" w:rsidR="00667B59" w:rsidRPr="00AA6F2B" w:rsidRDefault="00667B59" w:rsidP="00667B59">
            <w:pPr>
              <w:rPr>
                <w:ins w:id="1009" w:author="Matt Mitchell" w:date="2019-04-14T15:46:00Z"/>
                <w:sz w:val="20"/>
                <w:szCs w:val="20"/>
                <w:rPrChange w:id="1010" w:author="Matt Mitchell" w:date="2019-04-14T16:39:00Z">
                  <w:rPr>
                    <w:ins w:id="1011" w:author="Matt Mitchell" w:date="2019-04-14T15:46:00Z"/>
                  </w:rPr>
                </w:rPrChange>
              </w:rPr>
            </w:pPr>
            <w:proofErr w:type="spellStart"/>
            <w:ins w:id="1012" w:author="Matt Mitchell" w:date="2019-04-14T15:47:00Z">
              <w:r w:rsidRPr="00AA6F2B">
                <w:rPr>
                  <w:sz w:val="20"/>
                  <w:szCs w:val="20"/>
                  <w:rPrChange w:id="1013" w:author="Matt Mitchell" w:date="2019-04-14T16:39:00Z">
                    <w:rPr/>
                  </w:rPrChange>
                </w:rPr>
                <w:t>IAtmService</w:t>
              </w:r>
            </w:ins>
            <w:proofErr w:type="spellEnd"/>
          </w:p>
        </w:tc>
        <w:tc>
          <w:tcPr>
            <w:tcW w:w="1890" w:type="dxa"/>
            <w:tcPrChange w:id="1014" w:author="Matt Mitchell" w:date="2019-04-14T16:41:00Z">
              <w:tcPr>
                <w:tcW w:w="3515" w:type="dxa"/>
                <w:gridSpan w:val="3"/>
              </w:tcPr>
            </w:tcPrChange>
          </w:tcPr>
          <w:p w14:paraId="4386D5F1" w14:textId="32271DBD" w:rsidR="00667B59" w:rsidRPr="00AA6F2B" w:rsidRDefault="00667B59" w:rsidP="00667B59">
            <w:pPr>
              <w:rPr>
                <w:ins w:id="1015" w:author="Matt Mitchell" w:date="2019-04-14T15:46:00Z"/>
                <w:sz w:val="20"/>
                <w:szCs w:val="20"/>
                <w:rPrChange w:id="1016" w:author="Matt Mitchell" w:date="2019-04-14T16:39:00Z">
                  <w:rPr>
                    <w:ins w:id="1017" w:author="Matt Mitchell" w:date="2019-04-14T15:46:00Z"/>
                  </w:rPr>
                </w:rPrChange>
              </w:rPr>
            </w:pPr>
            <w:ins w:id="1018" w:author="Matt Mitchell" w:date="2019-04-14T15:47:00Z">
              <w:r w:rsidRPr="00AA6F2B">
                <w:rPr>
                  <w:sz w:val="20"/>
                  <w:szCs w:val="20"/>
                  <w:rPrChange w:id="1019" w:author="Matt Mitchell" w:date="2019-04-14T16:39:00Z">
                    <w:rPr/>
                  </w:rPrChange>
                </w:rPr>
                <w:t>The interface definition of the atm service layer.</w:t>
              </w:r>
            </w:ins>
          </w:p>
        </w:tc>
        <w:tc>
          <w:tcPr>
            <w:tcW w:w="5220" w:type="dxa"/>
            <w:tcPrChange w:id="1020" w:author="Matt Mitchell" w:date="2019-04-14T16:41:00Z">
              <w:tcPr>
                <w:tcW w:w="6745" w:type="dxa"/>
                <w:gridSpan w:val="4"/>
              </w:tcPr>
            </w:tcPrChange>
          </w:tcPr>
          <w:p w14:paraId="71B6A58A" w14:textId="77777777" w:rsidR="00667B59" w:rsidRPr="00AA6F2B" w:rsidRDefault="00667B59" w:rsidP="00667B59">
            <w:pPr>
              <w:rPr>
                <w:ins w:id="1021" w:author="Matt Mitchell" w:date="2019-04-14T15:51:00Z"/>
                <w:b/>
                <w:sz w:val="20"/>
                <w:szCs w:val="20"/>
                <w:rPrChange w:id="1022" w:author="Matt Mitchell" w:date="2019-04-14T16:39:00Z">
                  <w:rPr>
                    <w:ins w:id="1023" w:author="Matt Mitchell" w:date="2019-04-14T15:51:00Z"/>
                    <w:b/>
                  </w:rPr>
                </w:rPrChange>
              </w:rPr>
            </w:pPr>
            <w:ins w:id="1024" w:author="Matt Mitchell" w:date="2019-04-14T15:51:00Z">
              <w:r w:rsidRPr="00AA6F2B">
                <w:rPr>
                  <w:b/>
                  <w:sz w:val="20"/>
                  <w:szCs w:val="20"/>
                  <w:rPrChange w:id="1025" w:author="Matt Mitchell" w:date="2019-04-14T16:39:00Z">
                    <w:rPr>
                      <w:b/>
                    </w:rPr>
                  </w:rPrChange>
                </w:rPr>
                <w:t>Methods</w:t>
              </w:r>
            </w:ins>
          </w:p>
          <w:p w14:paraId="171AE3F9" w14:textId="77777777" w:rsidR="00B35F23" w:rsidRPr="00AA6F2B" w:rsidRDefault="00B35F23" w:rsidP="00B35F23">
            <w:pPr>
              <w:rPr>
                <w:ins w:id="1026" w:author="Matt Mitchell" w:date="2019-04-14T15:47:00Z"/>
                <w:sz w:val="20"/>
                <w:szCs w:val="20"/>
                <w:rPrChange w:id="1027" w:author="Matt Mitchell" w:date="2019-04-14T16:39:00Z">
                  <w:rPr>
                    <w:ins w:id="1028" w:author="Matt Mitchell" w:date="2019-04-14T15:47:00Z"/>
                  </w:rPr>
                </w:rPrChange>
              </w:rPr>
            </w:pPr>
            <w:proofErr w:type="spellStart"/>
            <w:ins w:id="1029" w:author="Matt Mitchell" w:date="2019-04-14T15:47:00Z">
              <w:r w:rsidRPr="00AA6F2B">
                <w:rPr>
                  <w:sz w:val="20"/>
                  <w:szCs w:val="20"/>
                  <w:rPrChange w:id="1030" w:author="Matt Mitchell" w:date="2019-04-14T16:39:00Z">
                    <w:rPr/>
                  </w:rPrChange>
                </w:rPr>
                <w:t>boolean</w:t>
              </w:r>
              <w:proofErr w:type="spellEnd"/>
              <w:r w:rsidRPr="00AA6F2B">
                <w:rPr>
                  <w:sz w:val="20"/>
                  <w:szCs w:val="20"/>
                  <w:rPrChange w:id="1031" w:author="Matt Mitchell" w:date="2019-04-14T16:39:00Z">
                    <w:rPr/>
                  </w:rPrChange>
                </w:rPr>
                <w:t xml:space="preserve"> </w:t>
              </w:r>
              <w:proofErr w:type="gramStart"/>
              <w:r w:rsidRPr="00AA6F2B">
                <w:rPr>
                  <w:sz w:val="20"/>
                  <w:szCs w:val="20"/>
                  <w:rPrChange w:id="1032" w:author="Matt Mitchell" w:date="2019-04-14T16:39:00Z">
                    <w:rPr/>
                  </w:rPrChange>
                </w:rPr>
                <w:t>login(</w:t>
              </w:r>
              <w:proofErr w:type="gramEnd"/>
              <w:r w:rsidRPr="00AA6F2B">
                <w:rPr>
                  <w:sz w:val="20"/>
                  <w:szCs w:val="20"/>
                  <w:rPrChange w:id="1033" w:author="Matt Mitchell" w:date="2019-04-14T16:39:00Z">
                    <w:rPr/>
                  </w:rPrChange>
                </w:rPr>
                <w:t>String username, String password)</w:t>
              </w:r>
            </w:ins>
          </w:p>
          <w:p w14:paraId="7DA87ED3" w14:textId="77777777" w:rsidR="00B35F23" w:rsidRPr="00AA6F2B" w:rsidRDefault="00B35F23" w:rsidP="00B35F23">
            <w:pPr>
              <w:rPr>
                <w:ins w:id="1034" w:author="Matt Mitchell" w:date="2019-04-14T15:47:00Z"/>
                <w:sz w:val="20"/>
                <w:szCs w:val="20"/>
                <w:rPrChange w:id="1035" w:author="Matt Mitchell" w:date="2019-04-14T16:39:00Z">
                  <w:rPr>
                    <w:ins w:id="1036" w:author="Matt Mitchell" w:date="2019-04-14T15:47:00Z"/>
                  </w:rPr>
                </w:rPrChange>
              </w:rPr>
            </w:pPr>
            <w:ins w:id="1037" w:author="Matt Mitchell" w:date="2019-04-14T15:47:00Z">
              <w:r w:rsidRPr="00AA6F2B">
                <w:rPr>
                  <w:sz w:val="20"/>
                  <w:szCs w:val="20"/>
                  <w:rPrChange w:id="1038" w:author="Matt Mitchell" w:date="2019-04-14T16:39:00Z">
                    <w:rPr/>
                  </w:rPrChange>
                </w:rPr>
                <w:t xml:space="preserve">void </w:t>
              </w:r>
              <w:proofErr w:type="gramStart"/>
              <w:r w:rsidRPr="00AA6F2B">
                <w:rPr>
                  <w:sz w:val="20"/>
                  <w:szCs w:val="20"/>
                  <w:rPrChange w:id="1039" w:author="Matt Mitchell" w:date="2019-04-14T16:39:00Z">
                    <w:rPr/>
                  </w:rPrChange>
                </w:rPr>
                <w:t>logout(</w:t>
              </w:r>
              <w:proofErr w:type="gramEnd"/>
              <w:r w:rsidRPr="00AA6F2B">
                <w:rPr>
                  <w:sz w:val="20"/>
                  <w:szCs w:val="20"/>
                  <w:rPrChange w:id="1040" w:author="Matt Mitchell" w:date="2019-04-14T16:39:00Z">
                    <w:rPr/>
                  </w:rPrChange>
                </w:rPr>
                <w:t>)</w:t>
              </w:r>
            </w:ins>
          </w:p>
          <w:p w14:paraId="517E73C7" w14:textId="77777777" w:rsidR="00EE656C" w:rsidRPr="00AA6F2B" w:rsidRDefault="00EE656C" w:rsidP="00EE656C">
            <w:pPr>
              <w:rPr>
                <w:ins w:id="1041" w:author="Matt Mitchell" w:date="2019-04-14T15:47:00Z"/>
                <w:sz w:val="20"/>
                <w:szCs w:val="20"/>
                <w:rPrChange w:id="1042" w:author="Matt Mitchell" w:date="2019-04-14T16:39:00Z">
                  <w:rPr>
                    <w:ins w:id="1043" w:author="Matt Mitchell" w:date="2019-04-14T15:47:00Z"/>
                  </w:rPr>
                </w:rPrChange>
              </w:rPr>
            </w:pPr>
            <w:proofErr w:type="spellStart"/>
            <w:ins w:id="1044" w:author="Matt Mitchell" w:date="2019-04-14T15:47:00Z">
              <w:r w:rsidRPr="00AA6F2B">
                <w:rPr>
                  <w:sz w:val="20"/>
                  <w:szCs w:val="20"/>
                  <w:rPrChange w:id="1045" w:author="Matt Mitchell" w:date="2019-04-14T16:39:00Z">
                    <w:rPr/>
                  </w:rPrChange>
                </w:rPr>
                <w:t>UserAccount</w:t>
              </w:r>
              <w:proofErr w:type="spellEnd"/>
              <w:r w:rsidRPr="00AA6F2B">
                <w:rPr>
                  <w:sz w:val="20"/>
                  <w:szCs w:val="20"/>
                  <w:rPrChange w:id="1046" w:author="Matt Mitchell" w:date="2019-04-14T16:39:00Z">
                    <w:rPr/>
                  </w:rPrChange>
                </w:rPr>
                <w:t xml:space="preserve"> </w:t>
              </w:r>
              <w:proofErr w:type="spellStart"/>
              <w:proofErr w:type="gramStart"/>
              <w:r w:rsidRPr="00AA6F2B">
                <w:rPr>
                  <w:sz w:val="20"/>
                  <w:szCs w:val="20"/>
                  <w:rPrChange w:id="1047" w:author="Matt Mitchell" w:date="2019-04-14T16:39:00Z">
                    <w:rPr/>
                  </w:rPrChange>
                </w:rPr>
                <w:t>getLoggedInUser</w:t>
              </w:r>
              <w:proofErr w:type="spellEnd"/>
              <w:r w:rsidRPr="00AA6F2B">
                <w:rPr>
                  <w:sz w:val="20"/>
                  <w:szCs w:val="20"/>
                  <w:rPrChange w:id="1048" w:author="Matt Mitchell" w:date="2019-04-14T16:39:00Z">
                    <w:rPr/>
                  </w:rPrChange>
                </w:rPr>
                <w:t>(</w:t>
              </w:r>
              <w:proofErr w:type="gramEnd"/>
              <w:r w:rsidRPr="00AA6F2B">
                <w:rPr>
                  <w:sz w:val="20"/>
                  <w:szCs w:val="20"/>
                  <w:rPrChange w:id="1049" w:author="Matt Mitchell" w:date="2019-04-14T16:39:00Z">
                    <w:rPr/>
                  </w:rPrChange>
                </w:rPr>
                <w:t>)</w:t>
              </w:r>
            </w:ins>
          </w:p>
          <w:p w14:paraId="7B2C8257" w14:textId="5EEF0472" w:rsidR="00EE656C" w:rsidRPr="00AA6F2B" w:rsidRDefault="00EE656C" w:rsidP="00EE656C">
            <w:pPr>
              <w:rPr>
                <w:ins w:id="1050" w:author="Matt Mitchell" w:date="2019-04-14T15:47:00Z"/>
                <w:sz w:val="20"/>
                <w:szCs w:val="20"/>
                <w:rPrChange w:id="1051" w:author="Matt Mitchell" w:date="2019-04-14T16:39:00Z">
                  <w:rPr>
                    <w:ins w:id="1052" w:author="Matt Mitchell" w:date="2019-04-14T15:47:00Z"/>
                  </w:rPr>
                </w:rPrChange>
              </w:rPr>
            </w:pPr>
            <w:proofErr w:type="spellStart"/>
            <w:ins w:id="1053" w:author="Matt Mitchell" w:date="2019-04-14T15:47:00Z">
              <w:r w:rsidRPr="00AA6F2B">
                <w:rPr>
                  <w:sz w:val="20"/>
                  <w:szCs w:val="20"/>
                  <w:rPrChange w:id="1054" w:author="Matt Mitchell" w:date="2019-04-14T16:39:00Z">
                    <w:rPr/>
                  </w:rPrChange>
                </w:rPr>
                <w:t>BankAccount</w:t>
              </w:r>
              <w:proofErr w:type="spellEnd"/>
              <w:r w:rsidRPr="00AA6F2B">
                <w:rPr>
                  <w:sz w:val="20"/>
                  <w:szCs w:val="20"/>
                  <w:rPrChange w:id="1055" w:author="Matt Mitchell" w:date="2019-04-14T16:39:00Z">
                    <w:rPr/>
                  </w:rPrChange>
                </w:rPr>
                <w:t xml:space="preserve"> </w:t>
              </w:r>
              <w:proofErr w:type="spellStart"/>
              <w:proofErr w:type="gramStart"/>
              <w:r w:rsidRPr="00AA6F2B">
                <w:rPr>
                  <w:sz w:val="20"/>
                  <w:szCs w:val="20"/>
                  <w:rPrChange w:id="1056" w:author="Matt Mitchell" w:date="2019-04-14T16:39:00Z">
                    <w:rPr/>
                  </w:rPrChange>
                </w:rPr>
                <w:t>getCheckingAccount</w:t>
              </w:r>
              <w:proofErr w:type="spellEnd"/>
              <w:r w:rsidRPr="00AA6F2B">
                <w:rPr>
                  <w:sz w:val="20"/>
                  <w:szCs w:val="20"/>
                  <w:rPrChange w:id="1057" w:author="Matt Mitchell" w:date="2019-04-14T16:39:00Z">
                    <w:rPr/>
                  </w:rPrChange>
                </w:rPr>
                <w:t>(</w:t>
              </w:r>
              <w:proofErr w:type="gramEnd"/>
              <w:r w:rsidRPr="00AA6F2B">
                <w:rPr>
                  <w:sz w:val="20"/>
                  <w:szCs w:val="20"/>
                  <w:rPrChange w:id="1058" w:author="Matt Mitchell" w:date="2019-04-14T16:39:00Z">
                    <w:rPr/>
                  </w:rPrChange>
                </w:rPr>
                <w:t>)</w:t>
              </w:r>
            </w:ins>
          </w:p>
          <w:p w14:paraId="6C65C3F1" w14:textId="51A36032" w:rsidR="00B35F23" w:rsidRDefault="00EE656C" w:rsidP="00EE656C">
            <w:pPr>
              <w:rPr>
                <w:sz w:val="20"/>
                <w:szCs w:val="20"/>
              </w:rPr>
            </w:pPr>
            <w:proofErr w:type="spellStart"/>
            <w:ins w:id="1059" w:author="Matt Mitchell" w:date="2019-04-14T15:47:00Z">
              <w:r w:rsidRPr="00AA6F2B">
                <w:rPr>
                  <w:sz w:val="20"/>
                  <w:szCs w:val="20"/>
                  <w:rPrChange w:id="1060" w:author="Matt Mitchell" w:date="2019-04-14T16:39:00Z">
                    <w:rPr/>
                  </w:rPrChange>
                </w:rPr>
                <w:t>BankAccount</w:t>
              </w:r>
              <w:proofErr w:type="spellEnd"/>
              <w:r w:rsidRPr="00AA6F2B">
                <w:rPr>
                  <w:sz w:val="20"/>
                  <w:szCs w:val="20"/>
                  <w:rPrChange w:id="1061" w:author="Matt Mitchell" w:date="2019-04-14T16:39:00Z">
                    <w:rPr/>
                  </w:rPrChange>
                </w:rPr>
                <w:t xml:space="preserve"> </w:t>
              </w:r>
              <w:proofErr w:type="spellStart"/>
              <w:proofErr w:type="gramStart"/>
              <w:r w:rsidRPr="00AA6F2B">
                <w:rPr>
                  <w:sz w:val="20"/>
                  <w:szCs w:val="20"/>
                  <w:rPrChange w:id="1062" w:author="Matt Mitchell" w:date="2019-04-14T16:39:00Z">
                    <w:rPr/>
                  </w:rPrChange>
                </w:rPr>
                <w:t>getSavingsAccount</w:t>
              </w:r>
              <w:proofErr w:type="spellEnd"/>
              <w:r w:rsidRPr="00AA6F2B">
                <w:rPr>
                  <w:sz w:val="20"/>
                  <w:szCs w:val="20"/>
                  <w:rPrChange w:id="1063" w:author="Matt Mitchell" w:date="2019-04-14T16:39:00Z">
                    <w:rPr/>
                  </w:rPrChange>
                </w:rPr>
                <w:t>(</w:t>
              </w:r>
              <w:proofErr w:type="gramEnd"/>
              <w:r w:rsidRPr="00AA6F2B">
                <w:rPr>
                  <w:sz w:val="20"/>
                  <w:szCs w:val="20"/>
                  <w:rPrChange w:id="1064" w:author="Matt Mitchell" w:date="2019-04-14T16:39:00Z">
                    <w:rPr/>
                  </w:rPrChange>
                </w:rPr>
                <w:t>)</w:t>
              </w:r>
            </w:ins>
          </w:p>
          <w:p w14:paraId="5061D09C" w14:textId="77777777" w:rsidR="00EE656C" w:rsidRPr="00AA6F2B" w:rsidRDefault="00EE656C" w:rsidP="00EE656C">
            <w:pPr>
              <w:rPr>
                <w:ins w:id="1065" w:author="Matt Mitchell" w:date="2019-04-14T15:47:00Z"/>
                <w:sz w:val="20"/>
                <w:szCs w:val="20"/>
                <w:rPrChange w:id="1066" w:author="Matt Mitchell" w:date="2019-04-14T16:39:00Z">
                  <w:rPr>
                    <w:ins w:id="1067" w:author="Matt Mitchell" w:date="2019-04-14T15:47:00Z"/>
                  </w:rPr>
                </w:rPrChange>
              </w:rPr>
            </w:pPr>
            <w:ins w:id="1068" w:author="Matt Mitchell" w:date="2019-04-14T15:47:00Z">
              <w:r w:rsidRPr="00AA6F2B">
                <w:rPr>
                  <w:sz w:val="20"/>
                  <w:szCs w:val="20"/>
                  <w:rPrChange w:id="1069" w:author="Matt Mitchell" w:date="2019-04-14T16:39:00Z">
                    <w:rPr/>
                  </w:rPrChange>
                </w:rPr>
                <w:t xml:space="preserve">List&lt;Transaction&gt; </w:t>
              </w:r>
              <w:proofErr w:type="spellStart"/>
              <w:proofErr w:type="gramStart"/>
              <w:r w:rsidRPr="00AA6F2B">
                <w:rPr>
                  <w:sz w:val="20"/>
                  <w:szCs w:val="20"/>
                  <w:rPrChange w:id="1070" w:author="Matt Mitchell" w:date="2019-04-14T16:39:00Z">
                    <w:rPr/>
                  </w:rPrChange>
                </w:rPr>
                <w:t>getAccountHistory</w:t>
              </w:r>
              <w:proofErr w:type="spellEnd"/>
              <w:r w:rsidRPr="00AA6F2B">
                <w:rPr>
                  <w:sz w:val="20"/>
                  <w:szCs w:val="20"/>
                  <w:rPrChange w:id="1071" w:author="Matt Mitchell" w:date="2019-04-14T16:39:00Z">
                    <w:rPr/>
                  </w:rPrChange>
                </w:rPr>
                <w:t>(</w:t>
              </w:r>
              <w:proofErr w:type="spellStart"/>
              <w:proofErr w:type="gramEnd"/>
              <w:r w:rsidRPr="00AA6F2B">
                <w:rPr>
                  <w:sz w:val="20"/>
                  <w:szCs w:val="20"/>
                  <w:rPrChange w:id="1072" w:author="Matt Mitchell" w:date="2019-04-14T16:39:00Z">
                    <w:rPr/>
                  </w:rPrChange>
                </w:rPr>
                <w:t>UserAccount</w:t>
              </w:r>
              <w:proofErr w:type="spellEnd"/>
              <w:r w:rsidRPr="00AA6F2B">
                <w:rPr>
                  <w:sz w:val="20"/>
                  <w:szCs w:val="20"/>
                  <w:rPrChange w:id="1073" w:author="Matt Mitchell" w:date="2019-04-14T16:39:00Z">
                    <w:rPr/>
                  </w:rPrChange>
                </w:rPr>
                <w:t xml:space="preserve"> user)</w:t>
              </w:r>
            </w:ins>
          </w:p>
          <w:p w14:paraId="03AE4A37" w14:textId="1224343C" w:rsidR="00EE656C" w:rsidRDefault="00EE656C" w:rsidP="00EE656C">
            <w:pPr>
              <w:rPr>
                <w:sz w:val="20"/>
                <w:szCs w:val="20"/>
              </w:rPr>
            </w:pPr>
            <w:ins w:id="1074" w:author="Matt Mitchell" w:date="2019-04-14T15:47:00Z">
              <w:r w:rsidRPr="00AA6F2B">
                <w:rPr>
                  <w:sz w:val="20"/>
                  <w:szCs w:val="20"/>
                  <w:rPrChange w:id="1075" w:author="Matt Mitchell" w:date="2019-04-14T16:39:00Z">
                    <w:rPr/>
                  </w:rPrChange>
                </w:rPr>
                <w:t xml:space="preserve">Transaction </w:t>
              </w:r>
              <w:proofErr w:type="spellStart"/>
              <w:proofErr w:type="gramStart"/>
              <w:r w:rsidRPr="00AA6F2B">
                <w:rPr>
                  <w:sz w:val="20"/>
                  <w:szCs w:val="20"/>
                  <w:rPrChange w:id="1076" w:author="Matt Mitchell" w:date="2019-04-14T16:39:00Z">
                    <w:rPr/>
                  </w:rPrChange>
                </w:rPr>
                <w:t>get</w:t>
              </w:r>
            </w:ins>
            <w:r>
              <w:rPr>
                <w:sz w:val="20"/>
                <w:szCs w:val="20"/>
              </w:rPr>
              <w:t>LastTransaction</w:t>
            </w:r>
            <w:proofErr w:type="spellEnd"/>
            <w:ins w:id="1077" w:author="Matt Mitchell" w:date="2019-04-14T15:47:00Z">
              <w:r w:rsidRPr="00AA6F2B">
                <w:rPr>
                  <w:sz w:val="20"/>
                  <w:szCs w:val="20"/>
                  <w:rPrChange w:id="1078" w:author="Matt Mitchell" w:date="2019-04-14T16:39:00Z">
                    <w:rPr/>
                  </w:rPrChange>
                </w:rPr>
                <w:t>(</w:t>
              </w:r>
              <w:proofErr w:type="gramEnd"/>
              <w:r w:rsidRPr="00AA6F2B">
                <w:rPr>
                  <w:sz w:val="20"/>
                  <w:szCs w:val="20"/>
                  <w:rPrChange w:id="1079" w:author="Matt Mitchell" w:date="2019-04-14T16:39:00Z">
                    <w:rPr/>
                  </w:rPrChange>
                </w:rPr>
                <w:t>)</w:t>
              </w:r>
            </w:ins>
          </w:p>
          <w:p w14:paraId="2F3392BC" w14:textId="0663A3E1" w:rsidR="00667B59" w:rsidRPr="00AA6F2B" w:rsidRDefault="00667B59" w:rsidP="00667B59">
            <w:pPr>
              <w:rPr>
                <w:ins w:id="1080" w:author="Matt Mitchell" w:date="2019-04-14T15:47:00Z"/>
                <w:sz w:val="20"/>
                <w:szCs w:val="20"/>
                <w:rPrChange w:id="1081" w:author="Matt Mitchell" w:date="2019-04-14T16:39:00Z">
                  <w:rPr>
                    <w:ins w:id="1082" w:author="Matt Mitchell" w:date="2019-04-14T15:47:00Z"/>
                  </w:rPr>
                </w:rPrChange>
              </w:rPr>
            </w:pPr>
            <w:ins w:id="1083" w:author="Matt Mitchell" w:date="2019-04-14T15:47:00Z">
              <w:r w:rsidRPr="00AA6F2B">
                <w:rPr>
                  <w:sz w:val="20"/>
                  <w:szCs w:val="20"/>
                  <w:rPrChange w:id="1084" w:author="Matt Mitchell" w:date="2019-04-14T16:39:00Z">
                    <w:rPr/>
                  </w:rPrChange>
                </w:rPr>
                <w:t xml:space="preserve">void </w:t>
              </w:r>
              <w:proofErr w:type="gramStart"/>
              <w:r w:rsidRPr="00AA6F2B">
                <w:rPr>
                  <w:sz w:val="20"/>
                  <w:szCs w:val="20"/>
                  <w:rPrChange w:id="1085" w:author="Matt Mitchell" w:date="2019-04-14T16:39:00Z">
                    <w:rPr/>
                  </w:rPrChange>
                </w:rPr>
                <w:t>withdraw(</w:t>
              </w:r>
            </w:ins>
            <w:proofErr w:type="gramEnd"/>
            <w:r w:rsidR="00EE656C">
              <w:rPr>
                <w:sz w:val="20"/>
                <w:szCs w:val="20"/>
              </w:rPr>
              <w:t xml:space="preserve">double amount, </w:t>
            </w:r>
            <w:proofErr w:type="spellStart"/>
            <w:ins w:id="1086" w:author="Matt Mitchell" w:date="2019-04-14T15:47:00Z">
              <w:r w:rsidRPr="00AA6F2B">
                <w:rPr>
                  <w:sz w:val="20"/>
                  <w:szCs w:val="20"/>
                  <w:rPrChange w:id="1087" w:author="Matt Mitchell" w:date="2019-04-14T16:39:00Z">
                    <w:rPr/>
                  </w:rPrChange>
                </w:rPr>
                <w:t>BankAccount</w:t>
              </w:r>
              <w:proofErr w:type="spellEnd"/>
              <w:r w:rsidRPr="00AA6F2B">
                <w:rPr>
                  <w:sz w:val="20"/>
                  <w:szCs w:val="20"/>
                  <w:rPrChange w:id="1088" w:author="Matt Mitchell" w:date="2019-04-14T16:39:00Z">
                    <w:rPr/>
                  </w:rPrChange>
                </w:rPr>
                <w:t xml:space="preserve"> account)</w:t>
              </w:r>
            </w:ins>
          </w:p>
          <w:p w14:paraId="68910113" w14:textId="40210AE2" w:rsidR="00667B59" w:rsidRPr="00AA6F2B" w:rsidRDefault="00667B59" w:rsidP="00667B59">
            <w:pPr>
              <w:rPr>
                <w:ins w:id="1089" w:author="Matt Mitchell" w:date="2019-04-14T15:47:00Z"/>
                <w:sz w:val="20"/>
                <w:szCs w:val="20"/>
                <w:rPrChange w:id="1090" w:author="Matt Mitchell" w:date="2019-04-14T16:39:00Z">
                  <w:rPr>
                    <w:ins w:id="1091" w:author="Matt Mitchell" w:date="2019-04-14T15:47:00Z"/>
                  </w:rPr>
                </w:rPrChange>
              </w:rPr>
            </w:pPr>
            <w:ins w:id="1092" w:author="Matt Mitchell" w:date="2019-04-14T15:47:00Z">
              <w:r w:rsidRPr="00AA6F2B">
                <w:rPr>
                  <w:sz w:val="20"/>
                  <w:szCs w:val="20"/>
                  <w:rPrChange w:id="1093" w:author="Matt Mitchell" w:date="2019-04-14T16:39:00Z">
                    <w:rPr/>
                  </w:rPrChange>
                </w:rPr>
                <w:t xml:space="preserve">void </w:t>
              </w:r>
              <w:proofErr w:type="gramStart"/>
              <w:r w:rsidRPr="00AA6F2B">
                <w:rPr>
                  <w:sz w:val="20"/>
                  <w:szCs w:val="20"/>
                  <w:rPrChange w:id="1094" w:author="Matt Mitchell" w:date="2019-04-14T16:39:00Z">
                    <w:rPr/>
                  </w:rPrChange>
                </w:rPr>
                <w:t>transfer(</w:t>
              </w:r>
            </w:ins>
            <w:proofErr w:type="gramEnd"/>
            <w:r w:rsidR="00EE656C">
              <w:rPr>
                <w:sz w:val="20"/>
                <w:szCs w:val="20"/>
              </w:rPr>
              <w:t xml:space="preserve">double amount, </w:t>
            </w:r>
            <w:proofErr w:type="spellStart"/>
            <w:ins w:id="1095" w:author="Matt Mitchell" w:date="2019-04-14T15:47:00Z">
              <w:r w:rsidRPr="00AA6F2B">
                <w:rPr>
                  <w:sz w:val="20"/>
                  <w:szCs w:val="20"/>
                  <w:rPrChange w:id="1096" w:author="Matt Mitchell" w:date="2019-04-14T16:39:00Z">
                    <w:rPr/>
                  </w:rPrChange>
                </w:rPr>
                <w:t>BankAccount</w:t>
              </w:r>
              <w:proofErr w:type="spellEnd"/>
              <w:r w:rsidRPr="00AA6F2B">
                <w:rPr>
                  <w:sz w:val="20"/>
                  <w:szCs w:val="20"/>
                  <w:rPrChange w:id="1097" w:author="Matt Mitchell" w:date="2019-04-14T16:39:00Z">
                    <w:rPr/>
                  </w:rPrChange>
                </w:rPr>
                <w:t xml:space="preserve"> </w:t>
              </w:r>
            </w:ins>
            <w:ins w:id="1098" w:author="Matt Mitchell" w:date="2019-04-14T15:48:00Z">
              <w:r w:rsidRPr="00AA6F2B">
                <w:rPr>
                  <w:sz w:val="20"/>
                  <w:szCs w:val="20"/>
                  <w:rPrChange w:id="1099" w:author="Matt Mitchell" w:date="2019-04-14T16:39:00Z">
                    <w:rPr/>
                  </w:rPrChange>
                </w:rPr>
                <w:t>source</w:t>
              </w:r>
            </w:ins>
            <w:ins w:id="1100" w:author="Matt Mitchell" w:date="2019-04-14T15:47:00Z">
              <w:r w:rsidRPr="00AA6F2B">
                <w:rPr>
                  <w:sz w:val="20"/>
                  <w:szCs w:val="20"/>
                  <w:rPrChange w:id="1101" w:author="Matt Mitchell" w:date="2019-04-14T16:39:00Z">
                    <w:rPr/>
                  </w:rPrChange>
                </w:rPr>
                <w:t xml:space="preserve">, </w:t>
              </w:r>
              <w:proofErr w:type="spellStart"/>
              <w:r w:rsidRPr="00AA6F2B">
                <w:rPr>
                  <w:sz w:val="20"/>
                  <w:szCs w:val="20"/>
                  <w:rPrChange w:id="1102" w:author="Matt Mitchell" w:date="2019-04-14T16:39:00Z">
                    <w:rPr/>
                  </w:rPrChange>
                </w:rPr>
                <w:t>BankAccount</w:t>
              </w:r>
              <w:proofErr w:type="spellEnd"/>
              <w:r w:rsidRPr="00AA6F2B">
                <w:rPr>
                  <w:sz w:val="20"/>
                  <w:szCs w:val="20"/>
                  <w:rPrChange w:id="1103" w:author="Matt Mitchell" w:date="2019-04-14T16:39:00Z">
                    <w:rPr/>
                  </w:rPrChange>
                </w:rPr>
                <w:t xml:space="preserve"> </w:t>
              </w:r>
            </w:ins>
            <w:ins w:id="1104" w:author="Matt Mitchell" w:date="2019-04-14T15:48:00Z">
              <w:r w:rsidRPr="00AA6F2B">
                <w:rPr>
                  <w:sz w:val="20"/>
                  <w:szCs w:val="20"/>
                  <w:rPrChange w:id="1105" w:author="Matt Mitchell" w:date="2019-04-14T16:39:00Z">
                    <w:rPr/>
                  </w:rPrChange>
                </w:rPr>
                <w:t>destination</w:t>
              </w:r>
            </w:ins>
            <w:ins w:id="1106" w:author="Matt Mitchell" w:date="2019-04-14T15:47:00Z">
              <w:r w:rsidRPr="00AA6F2B">
                <w:rPr>
                  <w:sz w:val="20"/>
                  <w:szCs w:val="20"/>
                  <w:rPrChange w:id="1107" w:author="Matt Mitchell" w:date="2019-04-14T16:39:00Z">
                    <w:rPr/>
                  </w:rPrChange>
                </w:rPr>
                <w:t>)</w:t>
              </w:r>
            </w:ins>
          </w:p>
          <w:p w14:paraId="1DE31A62" w14:textId="132FB422" w:rsidR="00667B59" w:rsidRPr="00AA6F2B" w:rsidRDefault="00667B59" w:rsidP="00667B59">
            <w:pPr>
              <w:rPr>
                <w:ins w:id="1108" w:author="Matt Mitchell" w:date="2019-04-14T15:47:00Z"/>
                <w:sz w:val="20"/>
                <w:szCs w:val="20"/>
                <w:rPrChange w:id="1109" w:author="Matt Mitchell" w:date="2019-04-14T16:39:00Z">
                  <w:rPr>
                    <w:ins w:id="1110" w:author="Matt Mitchell" w:date="2019-04-14T15:47:00Z"/>
                  </w:rPr>
                </w:rPrChange>
              </w:rPr>
            </w:pPr>
            <w:ins w:id="1111" w:author="Matt Mitchell" w:date="2019-04-14T15:47:00Z">
              <w:r w:rsidRPr="00AA6F2B">
                <w:rPr>
                  <w:sz w:val="20"/>
                  <w:szCs w:val="20"/>
                  <w:rPrChange w:id="1112" w:author="Matt Mitchell" w:date="2019-04-14T16:39:00Z">
                    <w:rPr/>
                  </w:rPrChange>
                </w:rPr>
                <w:lastRenderedPageBreak/>
                <w:t xml:space="preserve">void </w:t>
              </w:r>
              <w:proofErr w:type="gramStart"/>
              <w:r w:rsidRPr="00AA6F2B">
                <w:rPr>
                  <w:sz w:val="20"/>
                  <w:szCs w:val="20"/>
                  <w:rPrChange w:id="1113" w:author="Matt Mitchell" w:date="2019-04-14T16:39:00Z">
                    <w:rPr/>
                  </w:rPrChange>
                </w:rPr>
                <w:t>deposit(</w:t>
              </w:r>
              <w:proofErr w:type="gramEnd"/>
              <w:r w:rsidRPr="00AA6F2B">
                <w:rPr>
                  <w:sz w:val="20"/>
                  <w:szCs w:val="20"/>
                  <w:rPrChange w:id="1114" w:author="Matt Mitchell" w:date="2019-04-14T16:39:00Z">
                    <w:rPr/>
                  </w:rPrChange>
                </w:rPr>
                <w:t xml:space="preserve">double amount, </w:t>
              </w:r>
              <w:proofErr w:type="spellStart"/>
              <w:r w:rsidRPr="00AA6F2B">
                <w:rPr>
                  <w:sz w:val="20"/>
                  <w:szCs w:val="20"/>
                  <w:rPrChange w:id="1115" w:author="Matt Mitchell" w:date="2019-04-14T16:39:00Z">
                    <w:rPr/>
                  </w:rPrChange>
                </w:rPr>
                <w:t>BankAccount</w:t>
              </w:r>
              <w:proofErr w:type="spellEnd"/>
              <w:r w:rsidRPr="00AA6F2B">
                <w:rPr>
                  <w:sz w:val="20"/>
                  <w:szCs w:val="20"/>
                  <w:rPrChange w:id="1116" w:author="Matt Mitchell" w:date="2019-04-14T16:39:00Z">
                    <w:rPr/>
                  </w:rPrChange>
                </w:rPr>
                <w:t xml:space="preserve"> </w:t>
              </w:r>
            </w:ins>
            <w:r w:rsidR="00EE656C">
              <w:rPr>
                <w:sz w:val="20"/>
                <w:szCs w:val="20"/>
              </w:rPr>
              <w:t>destination</w:t>
            </w:r>
            <w:ins w:id="1117" w:author="Matt Mitchell" w:date="2019-04-14T15:47:00Z">
              <w:r w:rsidRPr="00AA6F2B">
                <w:rPr>
                  <w:sz w:val="20"/>
                  <w:szCs w:val="20"/>
                  <w:rPrChange w:id="1118" w:author="Matt Mitchell" w:date="2019-04-14T16:39:00Z">
                    <w:rPr/>
                  </w:rPrChange>
                </w:rPr>
                <w:t>)</w:t>
              </w:r>
            </w:ins>
          </w:p>
          <w:p w14:paraId="26CA44D6" w14:textId="23AA25F2" w:rsidR="00667B59" w:rsidRPr="00AA6F2B" w:rsidRDefault="00667B59" w:rsidP="00EE656C">
            <w:pPr>
              <w:rPr>
                <w:ins w:id="1119" w:author="Matt Mitchell" w:date="2019-04-14T15:46:00Z"/>
                <w:sz w:val="20"/>
                <w:szCs w:val="20"/>
                <w:rPrChange w:id="1120" w:author="Matt Mitchell" w:date="2019-04-14T16:39:00Z">
                  <w:rPr>
                    <w:ins w:id="1121" w:author="Matt Mitchell" w:date="2019-04-14T15:46:00Z"/>
                  </w:rPr>
                </w:rPrChange>
              </w:rPr>
            </w:pPr>
          </w:p>
        </w:tc>
      </w:tr>
      <w:tr w:rsidR="00667B59" w:rsidRPr="00B00560" w14:paraId="4C724691" w14:textId="77777777" w:rsidTr="00280B93">
        <w:tblPrEx>
          <w:tblPrExChange w:id="1122" w:author="Matt Mitchell" w:date="2019-04-14T16:41:00Z">
            <w:tblPrEx>
              <w:tblW w:w="13225" w:type="dxa"/>
            </w:tblPrEx>
          </w:tblPrExChange>
        </w:tblPrEx>
        <w:trPr>
          <w:ins w:id="1123" w:author="Matt Mitchell" w:date="2019-04-14T15:46:00Z"/>
        </w:trPr>
        <w:tc>
          <w:tcPr>
            <w:tcW w:w="2785" w:type="dxa"/>
            <w:tcPrChange w:id="1124" w:author="Matt Mitchell" w:date="2019-04-14T16:41:00Z">
              <w:tcPr>
                <w:tcW w:w="2965" w:type="dxa"/>
                <w:gridSpan w:val="2"/>
              </w:tcPr>
            </w:tcPrChange>
          </w:tcPr>
          <w:p w14:paraId="71F85AE3" w14:textId="55D3696C" w:rsidR="00667B59" w:rsidRPr="00AA6F2B" w:rsidRDefault="00667B59" w:rsidP="00667B59">
            <w:pPr>
              <w:rPr>
                <w:ins w:id="1125" w:author="Matt Mitchell" w:date="2019-04-14T15:46:00Z"/>
                <w:sz w:val="20"/>
                <w:szCs w:val="20"/>
                <w:rPrChange w:id="1126" w:author="Matt Mitchell" w:date="2019-04-14T16:39:00Z">
                  <w:rPr>
                    <w:ins w:id="1127" w:author="Matt Mitchell" w:date="2019-04-14T15:46:00Z"/>
                  </w:rPr>
                </w:rPrChange>
              </w:rPr>
            </w:pPr>
            <w:ins w:id="1128" w:author="Matt Mitchell" w:date="2019-04-14T15:49:00Z">
              <w:r w:rsidRPr="00AA6F2B">
                <w:rPr>
                  <w:sz w:val="20"/>
                  <w:szCs w:val="20"/>
                  <w:rPrChange w:id="1129" w:author="Matt Mitchell" w:date="2019-04-14T16:39:00Z">
                    <w:rPr/>
                  </w:rPrChange>
                </w:rPr>
                <w:lastRenderedPageBreak/>
                <w:t>FakeAtmService</w:t>
              </w:r>
            </w:ins>
            <w:r w:rsidR="003A6E65">
              <w:rPr>
                <w:sz w:val="20"/>
                <w:szCs w:val="20"/>
              </w:rPr>
              <w:t>.java</w:t>
            </w:r>
          </w:p>
        </w:tc>
        <w:tc>
          <w:tcPr>
            <w:tcW w:w="1890" w:type="dxa"/>
            <w:tcPrChange w:id="1130" w:author="Matt Mitchell" w:date="2019-04-14T16:41:00Z">
              <w:tcPr>
                <w:tcW w:w="3515" w:type="dxa"/>
                <w:gridSpan w:val="3"/>
              </w:tcPr>
            </w:tcPrChange>
          </w:tcPr>
          <w:p w14:paraId="5FC3B22B" w14:textId="1CBC462F" w:rsidR="00667B59" w:rsidRPr="00AA6F2B" w:rsidRDefault="00667B59" w:rsidP="00667B59">
            <w:pPr>
              <w:rPr>
                <w:ins w:id="1131" w:author="Matt Mitchell" w:date="2019-04-14T15:46:00Z"/>
                <w:sz w:val="20"/>
                <w:szCs w:val="20"/>
                <w:rPrChange w:id="1132" w:author="Matt Mitchell" w:date="2019-04-14T16:39:00Z">
                  <w:rPr>
                    <w:ins w:id="1133" w:author="Matt Mitchell" w:date="2019-04-14T15:46:00Z"/>
                  </w:rPr>
                </w:rPrChange>
              </w:rPr>
            </w:pPr>
            <w:ins w:id="1134" w:author="Matt Mitchell" w:date="2019-04-14T15:49:00Z">
              <w:r w:rsidRPr="00AA6F2B">
                <w:rPr>
                  <w:sz w:val="20"/>
                  <w:szCs w:val="20"/>
                  <w:rPrChange w:id="1135" w:author="Matt Mitchell" w:date="2019-04-14T16:39:00Z">
                    <w:rPr/>
                  </w:rPrChange>
                </w:rPr>
                <w:t xml:space="preserve">Concrete implementation of the </w:t>
              </w:r>
              <w:proofErr w:type="spellStart"/>
              <w:r w:rsidRPr="00AA6F2B">
                <w:rPr>
                  <w:sz w:val="20"/>
                  <w:szCs w:val="20"/>
                  <w:rPrChange w:id="1136" w:author="Matt Mitchell" w:date="2019-04-14T16:39:00Z">
                    <w:rPr/>
                  </w:rPrChange>
                </w:rPr>
                <w:t>IAtmService</w:t>
              </w:r>
              <w:proofErr w:type="spellEnd"/>
              <w:r w:rsidRPr="00AA6F2B">
                <w:rPr>
                  <w:sz w:val="20"/>
                  <w:szCs w:val="20"/>
                  <w:rPrChange w:id="1137" w:author="Matt Mitchell" w:date="2019-04-14T16:39:00Z">
                    <w:rPr/>
                  </w:rPrChange>
                </w:rPr>
                <w:t xml:space="preserve"> interface.  Will be used for initial</w:t>
              </w:r>
            </w:ins>
            <w:ins w:id="1138" w:author="Matt Mitchell" w:date="2019-04-14T15:50:00Z">
              <w:r w:rsidRPr="00AA6F2B">
                <w:rPr>
                  <w:sz w:val="20"/>
                  <w:szCs w:val="20"/>
                  <w:rPrChange w:id="1139" w:author="Matt Mitchell" w:date="2019-04-14T16:39:00Z">
                    <w:rPr/>
                  </w:rPrChange>
                </w:rPr>
                <w:t xml:space="preserve"> user interface development.  Contains methods that will generate fixed information used by the user interface developer.</w:t>
              </w:r>
            </w:ins>
          </w:p>
        </w:tc>
        <w:tc>
          <w:tcPr>
            <w:tcW w:w="5220" w:type="dxa"/>
            <w:tcPrChange w:id="1140" w:author="Matt Mitchell" w:date="2019-04-14T16:41:00Z">
              <w:tcPr>
                <w:tcW w:w="6745" w:type="dxa"/>
                <w:gridSpan w:val="4"/>
              </w:tcPr>
            </w:tcPrChange>
          </w:tcPr>
          <w:p w14:paraId="18B2041C" w14:textId="77777777" w:rsidR="00667B59" w:rsidRPr="00AA6F2B" w:rsidRDefault="00667B59" w:rsidP="00667B59">
            <w:pPr>
              <w:rPr>
                <w:ins w:id="1141" w:author="Matt Mitchell" w:date="2019-04-14T15:51:00Z"/>
                <w:b/>
                <w:sz w:val="20"/>
                <w:szCs w:val="20"/>
                <w:rPrChange w:id="1142" w:author="Matt Mitchell" w:date="2019-04-14T16:39:00Z">
                  <w:rPr>
                    <w:ins w:id="1143" w:author="Matt Mitchell" w:date="2019-04-14T15:51:00Z"/>
                    <w:b/>
                  </w:rPr>
                </w:rPrChange>
              </w:rPr>
            </w:pPr>
            <w:ins w:id="1144" w:author="Matt Mitchell" w:date="2019-04-14T15:51:00Z">
              <w:r w:rsidRPr="00AA6F2B">
                <w:rPr>
                  <w:b/>
                  <w:sz w:val="20"/>
                  <w:szCs w:val="20"/>
                  <w:rPrChange w:id="1145" w:author="Matt Mitchell" w:date="2019-04-14T16:39:00Z">
                    <w:rPr>
                      <w:b/>
                    </w:rPr>
                  </w:rPrChange>
                </w:rPr>
                <w:t>Attributes</w:t>
              </w:r>
            </w:ins>
          </w:p>
          <w:p w14:paraId="02C1324D" w14:textId="0AA66158" w:rsidR="00EE656C" w:rsidRPr="00EE656C" w:rsidRDefault="00EE656C" w:rsidP="00EE656C">
            <w:pPr>
              <w:rPr>
                <w:sz w:val="20"/>
                <w:szCs w:val="20"/>
              </w:rPr>
            </w:pPr>
            <w:r w:rsidRPr="00EE656C">
              <w:rPr>
                <w:sz w:val="20"/>
                <w:szCs w:val="20"/>
              </w:rPr>
              <w:t>final int MAX_FAILED_LOGINS</w:t>
            </w:r>
          </w:p>
          <w:p w14:paraId="48B378D5" w14:textId="5EF1AF19" w:rsidR="00EE656C" w:rsidRPr="00EE656C" w:rsidRDefault="00EE656C" w:rsidP="00EE656C">
            <w:pPr>
              <w:rPr>
                <w:sz w:val="20"/>
                <w:szCs w:val="20"/>
              </w:rPr>
            </w:pPr>
            <w:r w:rsidRPr="00EE656C">
              <w:rPr>
                <w:sz w:val="20"/>
                <w:szCs w:val="20"/>
              </w:rPr>
              <w:t>final int LOCKOUT_SECONDS</w:t>
            </w:r>
          </w:p>
          <w:p w14:paraId="282F5A73" w14:textId="77777777" w:rsidR="00EE656C" w:rsidRPr="00EE656C" w:rsidRDefault="00EE656C" w:rsidP="00EE656C">
            <w:pPr>
              <w:rPr>
                <w:sz w:val="20"/>
                <w:szCs w:val="20"/>
              </w:rPr>
            </w:pPr>
          </w:p>
          <w:p w14:paraId="3BADBACE" w14:textId="1DF55F01" w:rsidR="00EE656C" w:rsidRPr="00EE656C" w:rsidRDefault="00EE656C" w:rsidP="00EE656C">
            <w:pPr>
              <w:rPr>
                <w:sz w:val="20"/>
                <w:szCs w:val="20"/>
              </w:rPr>
            </w:pPr>
            <w:r w:rsidRPr="00EE656C">
              <w:rPr>
                <w:sz w:val="20"/>
                <w:szCs w:val="20"/>
              </w:rPr>
              <w:t>final List&lt;</w:t>
            </w:r>
            <w:proofErr w:type="spellStart"/>
            <w:r w:rsidRPr="00EE656C">
              <w:rPr>
                <w:sz w:val="20"/>
                <w:szCs w:val="20"/>
              </w:rPr>
              <w:t>UserAccount</w:t>
            </w:r>
            <w:proofErr w:type="spellEnd"/>
            <w:r w:rsidRPr="00EE656C">
              <w:rPr>
                <w:sz w:val="20"/>
                <w:szCs w:val="20"/>
              </w:rPr>
              <w:t xml:space="preserve">&gt; </w:t>
            </w:r>
            <w:proofErr w:type="spellStart"/>
            <w:r w:rsidRPr="00EE656C">
              <w:rPr>
                <w:sz w:val="20"/>
                <w:szCs w:val="20"/>
              </w:rPr>
              <w:t>userAccounts</w:t>
            </w:r>
            <w:proofErr w:type="spellEnd"/>
          </w:p>
          <w:p w14:paraId="12E44030" w14:textId="65879894" w:rsidR="00EE656C" w:rsidRPr="00EE656C" w:rsidRDefault="00EE656C" w:rsidP="00EE656C">
            <w:pPr>
              <w:rPr>
                <w:sz w:val="20"/>
                <w:szCs w:val="20"/>
              </w:rPr>
            </w:pPr>
            <w:r w:rsidRPr="00EE656C">
              <w:rPr>
                <w:sz w:val="20"/>
                <w:szCs w:val="20"/>
              </w:rPr>
              <w:t>final List&lt;Transaction&gt; transactions</w:t>
            </w:r>
          </w:p>
          <w:p w14:paraId="597F32A0" w14:textId="2FBFA0C6" w:rsidR="00EE656C" w:rsidRPr="00EE656C" w:rsidRDefault="00EE656C" w:rsidP="00EE656C">
            <w:pPr>
              <w:rPr>
                <w:sz w:val="20"/>
                <w:szCs w:val="20"/>
              </w:rPr>
            </w:pPr>
            <w:r w:rsidRPr="00EE656C">
              <w:rPr>
                <w:sz w:val="20"/>
                <w:szCs w:val="20"/>
              </w:rPr>
              <w:t xml:space="preserve">final </w:t>
            </w:r>
            <w:proofErr w:type="spellStart"/>
            <w:r w:rsidRPr="00EE656C">
              <w:rPr>
                <w:sz w:val="20"/>
                <w:szCs w:val="20"/>
              </w:rPr>
              <w:t>BankAccount</w:t>
            </w:r>
            <w:proofErr w:type="spellEnd"/>
            <w:r w:rsidRPr="00EE656C">
              <w:rPr>
                <w:sz w:val="20"/>
                <w:szCs w:val="20"/>
              </w:rPr>
              <w:t xml:space="preserve"> </w:t>
            </w:r>
            <w:proofErr w:type="spellStart"/>
            <w:r w:rsidRPr="00EE656C">
              <w:rPr>
                <w:sz w:val="20"/>
                <w:szCs w:val="20"/>
              </w:rPr>
              <w:t>checkingAccount</w:t>
            </w:r>
            <w:proofErr w:type="spellEnd"/>
          </w:p>
          <w:p w14:paraId="7FC5FF02" w14:textId="7F95C551" w:rsidR="00EE656C" w:rsidRPr="00EE656C" w:rsidRDefault="00EE656C" w:rsidP="00EE656C">
            <w:pPr>
              <w:rPr>
                <w:sz w:val="20"/>
                <w:szCs w:val="20"/>
              </w:rPr>
            </w:pPr>
            <w:r w:rsidRPr="00EE656C">
              <w:rPr>
                <w:sz w:val="20"/>
                <w:szCs w:val="20"/>
              </w:rPr>
              <w:t xml:space="preserve">final </w:t>
            </w:r>
            <w:proofErr w:type="spellStart"/>
            <w:r w:rsidRPr="00EE656C">
              <w:rPr>
                <w:sz w:val="20"/>
                <w:szCs w:val="20"/>
              </w:rPr>
              <w:t>BankAccount</w:t>
            </w:r>
            <w:proofErr w:type="spellEnd"/>
            <w:r w:rsidRPr="00EE656C">
              <w:rPr>
                <w:sz w:val="20"/>
                <w:szCs w:val="20"/>
              </w:rPr>
              <w:t xml:space="preserve"> </w:t>
            </w:r>
            <w:proofErr w:type="spellStart"/>
            <w:r w:rsidRPr="00EE656C">
              <w:rPr>
                <w:sz w:val="20"/>
                <w:szCs w:val="20"/>
              </w:rPr>
              <w:t>savingsAccount</w:t>
            </w:r>
            <w:proofErr w:type="spellEnd"/>
          </w:p>
          <w:p w14:paraId="0054583A" w14:textId="54DEBA16" w:rsidR="00667B59" w:rsidRPr="00AA6F2B" w:rsidRDefault="00EE656C" w:rsidP="00EE656C">
            <w:pPr>
              <w:rPr>
                <w:ins w:id="1146" w:author="Matt Mitchell" w:date="2019-04-14T15:51:00Z"/>
                <w:sz w:val="20"/>
                <w:szCs w:val="20"/>
                <w:rPrChange w:id="1147" w:author="Matt Mitchell" w:date="2019-04-14T16:39:00Z">
                  <w:rPr>
                    <w:ins w:id="1148" w:author="Matt Mitchell" w:date="2019-04-14T15:51:00Z"/>
                  </w:rPr>
                </w:rPrChange>
              </w:rPr>
            </w:pPr>
            <w:proofErr w:type="spellStart"/>
            <w:r w:rsidRPr="00EE656C">
              <w:rPr>
                <w:sz w:val="20"/>
                <w:szCs w:val="20"/>
              </w:rPr>
              <w:t>UserAccount</w:t>
            </w:r>
            <w:proofErr w:type="spellEnd"/>
            <w:r w:rsidRPr="00EE656C">
              <w:rPr>
                <w:sz w:val="20"/>
                <w:szCs w:val="20"/>
              </w:rPr>
              <w:t xml:space="preserve"> </w:t>
            </w:r>
            <w:proofErr w:type="spellStart"/>
            <w:r w:rsidRPr="00EE656C">
              <w:rPr>
                <w:sz w:val="20"/>
                <w:szCs w:val="20"/>
              </w:rPr>
              <w:t>currentUser</w:t>
            </w:r>
            <w:proofErr w:type="spellEnd"/>
          </w:p>
          <w:p w14:paraId="3EC9696F" w14:textId="77777777" w:rsidR="00667B59" w:rsidRPr="00AA6F2B" w:rsidRDefault="00667B59" w:rsidP="00667B59">
            <w:pPr>
              <w:rPr>
                <w:ins w:id="1149" w:author="Matt Mitchell" w:date="2019-04-14T15:51:00Z"/>
                <w:b/>
                <w:sz w:val="20"/>
                <w:szCs w:val="20"/>
                <w:rPrChange w:id="1150" w:author="Matt Mitchell" w:date="2019-04-14T16:39:00Z">
                  <w:rPr>
                    <w:ins w:id="1151" w:author="Matt Mitchell" w:date="2019-04-14T15:51:00Z"/>
                    <w:b/>
                  </w:rPr>
                </w:rPrChange>
              </w:rPr>
            </w:pPr>
          </w:p>
          <w:p w14:paraId="6310DB18" w14:textId="07554F79" w:rsidR="00667B59" w:rsidRPr="00AA6F2B" w:rsidRDefault="00667B59" w:rsidP="00667B59">
            <w:pPr>
              <w:rPr>
                <w:ins w:id="1152" w:author="Matt Mitchell" w:date="2019-04-14T15:51:00Z"/>
                <w:b/>
                <w:sz w:val="20"/>
                <w:szCs w:val="20"/>
                <w:rPrChange w:id="1153" w:author="Matt Mitchell" w:date="2019-04-14T16:39:00Z">
                  <w:rPr>
                    <w:ins w:id="1154" w:author="Matt Mitchell" w:date="2019-04-14T15:51:00Z"/>
                  </w:rPr>
                </w:rPrChange>
              </w:rPr>
            </w:pPr>
            <w:ins w:id="1155" w:author="Matt Mitchell" w:date="2019-04-14T15:51:00Z">
              <w:r w:rsidRPr="00AA6F2B">
                <w:rPr>
                  <w:b/>
                  <w:sz w:val="20"/>
                  <w:szCs w:val="20"/>
                  <w:rPrChange w:id="1156" w:author="Matt Mitchell" w:date="2019-04-14T16:39:00Z">
                    <w:rPr>
                      <w:b/>
                    </w:rPr>
                  </w:rPrChange>
                </w:rPr>
                <w:t>Methods</w:t>
              </w:r>
            </w:ins>
          </w:p>
          <w:p w14:paraId="74D5D362" w14:textId="77777777" w:rsidR="00EE656C" w:rsidRPr="00AA6F2B" w:rsidRDefault="00EE656C" w:rsidP="00EE656C">
            <w:pPr>
              <w:rPr>
                <w:ins w:id="1157" w:author="Matt Mitchell" w:date="2019-04-14T15:47:00Z"/>
                <w:sz w:val="20"/>
                <w:szCs w:val="20"/>
                <w:rPrChange w:id="1158" w:author="Matt Mitchell" w:date="2019-04-14T16:39:00Z">
                  <w:rPr>
                    <w:ins w:id="1159" w:author="Matt Mitchell" w:date="2019-04-14T15:47:00Z"/>
                  </w:rPr>
                </w:rPrChange>
              </w:rPr>
            </w:pPr>
            <w:proofErr w:type="spellStart"/>
            <w:ins w:id="1160" w:author="Matt Mitchell" w:date="2019-04-14T15:47:00Z">
              <w:r w:rsidRPr="00AA6F2B">
                <w:rPr>
                  <w:sz w:val="20"/>
                  <w:szCs w:val="20"/>
                  <w:rPrChange w:id="1161" w:author="Matt Mitchell" w:date="2019-04-14T16:39:00Z">
                    <w:rPr/>
                  </w:rPrChange>
                </w:rPr>
                <w:t>boolean</w:t>
              </w:r>
              <w:proofErr w:type="spellEnd"/>
              <w:r w:rsidRPr="00AA6F2B">
                <w:rPr>
                  <w:sz w:val="20"/>
                  <w:szCs w:val="20"/>
                  <w:rPrChange w:id="1162" w:author="Matt Mitchell" w:date="2019-04-14T16:39:00Z">
                    <w:rPr/>
                  </w:rPrChange>
                </w:rPr>
                <w:t xml:space="preserve"> </w:t>
              </w:r>
              <w:proofErr w:type="gramStart"/>
              <w:r w:rsidRPr="00AA6F2B">
                <w:rPr>
                  <w:sz w:val="20"/>
                  <w:szCs w:val="20"/>
                  <w:rPrChange w:id="1163" w:author="Matt Mitchell" w:date="2019-04-14T16:39:00Z">
                    <w:rPr/>
                  </w:rPrChange>
                </w:rPr>
                <w:t>login(</w:t>
              </w:r>
              <w:proofErr w:type="gramEnd"/>
              <w:r w:rsidRPr="00AA6F2B">
                <w:rPr>
                  <w:sz w:val="20"/>
                  <w:szCs w:val="20"/>
                  <w:rPrChange w:id="1164" w:author="Matt Mitchell" w:date="2019-04-14T16:39:00Z">
                    <w:rPr/>
                  </w:rPrChange>
                </w:rPr>
                <w:t>String username, String password)</w:t>
              </w:r>
            </w:ins>
          </w:p>
          <w:p w14:paraId="4A1B4D5D" w14:textId="77777777" w:rsidR="00EE656C" w:rsidRPr="00AA6F2B" w:rsidRDefault="00EE656C" w:rsidP="00EE656C">
            <w:pPr>
              <w:rPr>
                <w:ins w:id="1165" w:author="Matt Mitchell" w:date="2019-04-14T15:47:00Z"/>
                <w:sz w:val="20"/>
                <w:szCs w:val="20"/>
                <w:rPrChange w:id="1166" w:author="Matt Mitchell" w:date="2019-04-14T16:39:00Z">
                  <w:rPr>
                    <w:ins w:id="1167" w:author="Matt Mitchell" w:date="2019-04-14T15:47:00Z"/>
                  </w:rPr>
                </w:rPrChange>
              </w:rPr>
            </w:pPr>
            <w:ins w:id="1168" w:author="Matt Mitchell" w:date="2019-04-14T15:47:00Z">
              <w:r w:rsidRPr="00AA6F2B">
                <w:rPr>
                  <w:sz w:val="20"/>
                  <w:szCs w:val="20"/>
                  <w:rPrChange w:id="1169" w:author="Matt Mitchell" w:date="2019-04-14T16:39:00Z">
                    <w:rPr/>
                  </w:rPrChange>
                </w:rPr>
                <w:t xml:space="preserve">void </w:t>
              </w:r>
              <w:proofErr w:type="gramStart"/>
              <w:r w:rsidRPr="00AA6F2B">
                <w:rPr>
                  <w:sz w:val="20"/>
                  <w:szCs w:val="20"/>
                  <w:rPrChange w:id="1170" w:author="Matt Mitchell" w:date="2019-04-14T16:39:00Z">
                    <w:rPr/>
                  </w:rPrChange>
                </w:rPr>
                <w:t>logout(</w:t>
              </w:r>
              <w:proofErr w:type="gramEnd"/>
              <w:r w:rsidRPr="00AA6F2B">
                <w:rPr>
                  <w:sz w:val="20"/>
                  <w:szCs w:val="20"/>
                  <w:rPrChange w:id="1171" w:author="Matt Mitchell" w:date="2019-04-14T16:39:00Z">
                    <w:rPr/>
                  </w:rPrChange>
                </w:rPr>
                <w:t>)</w:t>
              </w:r>
            </w:ins>
          </w:p>
          <w:p w14:paraId="1473BEE1" w14:textId="77777777" w:rsidR="00EE656C" w:rsidRPr="00AA6F2B" w:rsidRDefault="00EE656C" w:rsidP="00EE656C">
            <w:pPr>
              <w:rPr>
                <w:ins w:id="1172" w:author="Matt Mitchell" w:date="2019-04-14T15:47:00Z"/>
                <w:sz w:val="20"/>
                <w:szCs w:val="20"/>
                <w:rPrChange w:id="1173" w:author="Matt Mitchell" w:date="2019-04-14T16:39:00Z">
                  <w:rPr>
                    <w:ins w:id="1174" w:author="Matt Mitchell" w:date="2019-04-14T15:47:00Z"/>
                  </w:rPr>
                </w:rPrChange>
              </w:rPr>
            </w:pPr>
            <w:proofErr w:type="spellStart"/>
            <w:ins w:id="1175" w:author="Matt Mitchell" w:date="2019-04-14T15:47:00Z">
              <w:r w:rsidRPr="00AA6F2B">
                <w:rPr>
                  <w:sz w:val="20"/>
                  <w:szCs w:val="20"/>
                  <w:rPrChange w:id="1176" w:author="Matt Mitchell" w:date="2019-04-14T16:39:00Z">
                    <w:rPr/>
                  </w:rPrChange>
                </w:rPr>
                <w:t>UserAccount</w:t>
              </w:r>
              <w:proofErr w:type="spellEnd"/>
              <w:r w:rsidRPr="00AA6F2B">
                <w:rPr>
                  <w:sz w:val="20"/>
                  <w:szCs w:val="20"/>
                  <w:rPrChange w:id="1177" w:author="Matt Mitchell" w:date="2019-04-14T16:39:00Z">
                    <w:rPr/>
                  </w:rPrChange>
                </w:rPr>
                <w:t xml:space="preserve"> </w:t>
              </w:r>
              <w:proofErr w:type="spellStart"/>
              <w:proofErr w:type="gramStart"/>
              <w:r w:rsidRPr="00AA6F2B">
                <w:rPr>
                  <w:sz w:val="20"/>
                  <w:szCs w:val="20"/>
                  <w:rPrChange w:id="1178" w:author="Matt Mitchell" w:date="2019-04-14T16:39:00Z">
                    <w:rPr/>
                  </w:rPrChange>
                </w:rPr>
                <w:t>getLoggedInUser</w:t>
              </w:r>
              <w:proofErr w:type="spellEnd"/>
              <w:r w:rsidRPr="00AA6F2B">
                <w:rPr>
                  <w:sz w:val="20"/>
                  <w:szCs w:val="20"/>
                  <w:rPrChange w:id="1179" w:author="Matt Mitchell" w:date="2019-04-14T16:39:00Z">
                    <w:rPr/>
                  </w:rPrChange>
                </w:rPr>
                <w:t>(</w:t>
              </w:r>
              <w:proofErr w:type="gramEnd"/>
              <w:r w:rsidRPr="00AA6F2B">
                <w:rPr>
                  <w:sz w:val="20"/>
                  <w:szCs w:val="20"/>
                  <w:rPrChange w:id="1180" w:author="Matt Mitchell" w:date="2019-04-14T16:39:00Z">
                    <w:rPr/>
                  </w:rPrChange>
                </w:rPr>
                <w:t>)</w:t>
              </w:r>
            </w:ins>
          </w:p>
          <w:p w14:paraId="376E8C44" w14:textId="77777777" w:rsidR="00EE656C" w:rsidRPr="00AA6F2B" w:rsidRDefault="00EE656C" w:rsidP="00EE656C">
            <w:pPr>
              <w:rPr>
                <w:ins w:id="1181" w:author="Matt Mitchell" w:date="2019-04-14T15:47:00Z"/>
                <w:sz w:val="20"/>
                <w:szCs w:val="20"/>
                <w:rPrChange w:id="1182" w:author="Matt Mitchell" w:date="2019-04-14T16:39:00Z">
                  <w:rPr>
                    <w:ins w:id="1183" w:author="Matt Mitchell" w:date="2019-04-14T15:47:00Z"/>
                  </w:rPr>
                </w:rPrChange>
              </w:rPr>
            </w:pPr>
            <w:proofErr w:type="spellStart"/>
            <w:ins w:id="1184" w:author="Matt Mitchell" w:date="2019-04-14T15:47:00Z">
              <w:r w:rsidRPr="00AA6F2B">
                <w:rPr>
                  <w:sz w:val="20"/>
                  <w:szCs w:val="20"/>
                  <w:rPrChange w:id="1185" w:author="Matt Mitchell" w:date="2019-04-14T16:39:00Z">
                    <w:rPr/>
                  </w:rPrChange>
                </w:rPr>
                <w:t>BankAccount</w:t>
              </w:r>
              <w:proofErr w:type="spellEnd"/>
              <w:r w:rsidRPr="00AA6F2B">
                <w:rPr>
                  <w:sz w:val="20"/>
                  <w:szCs w:val="20"/>
                  <w:rPrChange w:id="1186" w:author="Matt Mitchell" w:date="2019-04-14T16:39:00Z">
                    <w:rPr/>
                  </w:rPrChange>
                </w:rPr>
                <w:t xml:space="preserve"> </w:t>
              </w:r>
              <w:proofErr w:type="spellStart"/>
              <w:proofErr w:type="gramStart"/>
              <w:r w:rsidRPr="00AA6F2B">
                <w:rPr>
                  <w:sz w:val="20"/>
                  <w:szCs w:val="20"/>
                  <w:rPrChange w:id="1187" w:author="Matt Mitchell" w:date="2019-04-14T16:39:00Z">
                    <w:rPr/>
                  </w:rPrChange>
                </w:rPr>
                <w:t>getCheckingAccount</w:t>
              </w:r>
              <w:proofErr w:type="spellEnd"/>
              <w:r w:rsidRPr="00AA6F2B">
                <w:rPr>
                  <w:sz w:val="20"/>
                  <w:szCs w:val="20"/>
                  <w:rPrChange w:id="1188" w:author="Matt Mitchell" w:date="2019-04-14T16:39:00Z">
                    <w:rPr/>
                  </w:rPrChange>
                </w:rPr>
                <w:t>(</w:t>
              </w:r>
              <w:proofErr w:type="gramEnd"/>
              <w:r w:rsidRPr="00AA6F2B">
                <w:rPr>
                  <w:sz w:val="20"/>
                  <w:szCs w:val="20"/>
                  <w:rPrChange w:id="1189" w:author="Matt Mitchell" w:date="2019-04-14T16:39:00Z">
                    <w:rPr/>
                  </w:rPrChange>
                </w:rPr>
                <w:t>)</w:t>
              </w:r>
            </w:ins>
          </w:p>
          <w:p w14:paraId="2707CDF8" w14:textId="77777777" w:rsidR="00EE656C" w:rsidRDefault="00EE656C" w:rsidP="00EE656C">
            <w:pPr>
              <w:rPr>
                <w:sz w:val="20"/>
                <w:szCs w:val="20"/>
              </w:rPr>
            </w:pPr>
            <w:proofErr w:type="spellStart"/>
            <w:ins w:id="1190" w:author="Matt Mitchell" w:date="2019-04-14T15:47:00Z">
              <w:r w:rsidRPr="00AA6F2B">
                <w:rPr>
                  <w:sz w:val="20"/>
                  <w:szCs w:val="20"/>
                  <w:rPrChange w:id="1191" w:author="Matt Mitchell" w:date="2019-04-14T16:39:00Z">
                    <w:rPr/>
                  </w:rPrChange>
                </w:rPr>
                <w:t>BankAccount</w:t>
              </w:r>
              <w:proofErr w:type="spellEnd"/>
              <w:r w:rsidRPr="00AA6F2B">
                <w:rPr>
                  <w:sz w:val="20"/>
                  <w:szCs w:val="20"/>
                  <w:rPrChange w:id="1192" w:author="Matt Mitchell" w:date="2019-04-14T16:39:00Z">
                    <w:rPr/>
                  </w:rPrChange>
                </w:rPr>
                <w:t xml:space="preserve"> </w:t>
              </w:r>
              <w:proofErr w:type="spellStart"/>
              <w:proofErr w:type="gramStart"/>
              <w:r w:rsidRPr="00AA6F2B">
                <w:rPr>
                  <w:sz w:val="20"/>
                  <w:szCs w:val="20"/>
                  <w:rPrChange w:id="1193" w:author="Matt Mitchell" w:date="2019-04-14T16:39:00Z">
                    <w:rPr/>
                  </w:rPrChange>
                </w:rPr>
                <w:t>getSavingsAccount</w:t>
              </w:r>
              <w:proofErr w:type="spellEnd"/>
              <w:r w:rsidRPr="00AA6F2B">
                <w:rPr>
                  <w:sz w:val="20"/>
                  <w:szCs w:val="20"/>
                  <w:rPrChange w:id="1194" w:author="Matt Mitchell" w:date="2019-04-14T16:39:00Z">
                    <w:rPr/>
                  </w:rPrChange>
                </w:rPr>
                <w:t>(</w:t>
              </w:r>
              <w:proofErr w:type="gramEnd"/>
              <w:r w:rsidRPr="00AA6F2B">
                <w:rPr>
                  <w:sz w:val="20"/>
                  <w:szCs w:val="20"/>
                  <w:rPrChange w:id="1195" w:author="Matt Mitchell" w:date="2019-04-14T16:39:00Z">
                    <w:rPr/>
                  </w:rPrChange>
                </w:rPr>
                <w:t>)</w:t>
              </w:r>
            </w:ins>
          </w:p>
          <w:p w14:paraId="71755E96" w14:textId="77777777" w:rsidR="00EE656C" w:rsidRPr="00AA6F2B" w:rsidRDefault="00EE656C" w:rsidP="00EE656C">
            <w:pPr>
              <w:rPr>
                <w:ins w:id="1196" w:author="Matt Mitchell" w:date="2019-04-14T15:47:00Z"/>
                <w:sz w:val="20"/>
                <w:szCs w:val="20"/>
                <w:rPrChange w:id="1197" w:author="Matt Mitchell" w:date="2019-04-14T16:39:00Z">
                  <w:rPr>
                    <w:ins w:id="1198" w:author="Matt Mitchell" w:date="2019-04-14T15:47:00Z"/>
                  </w:rPr>
                </w:rPrChange>
              </w:rPr>
            </w:pPr>
            <w:ins w:id="1199" w:author="Matt Mitchell" w:date="2019-04-14T15:47:00Z">
              <w:r w:rsidRPr="00AA6F2B">
                <w:rPr>
                  <w:sz w:val="20"/>
                  <w:szCs w:val="20"/>
                  <w:rPrChange w:id="1200" w:author="Matt Mitchell" w:date="2019-04-14T16:39:00Z">
                    <w:rPr/>
                  </w:rPrChange>
                </w:rPr>
                <w:t xml:space="preserve">List&lt;Transaction&gt; </w:t>
              </w:r>
              <w:proofErr w:type="spellStart"/>
              <w:proofErr w:type="gramStart"/>
              <w:r w:rsidRPr="00AA6F2B">
                <w:rPr>
                  <w:sz w:val="20"/>
                  <w:szCs w:val="20"/>
                  <w:rPrChange w:id="1201" w:author="Matt Mitchell" w:date="2019-04-14T16:39:00Z">
                    <w:rPr/>
                  </w:rPrChange>
                </w:rPr>
                <w:t>getAccountHistory</w:t>
              </w:r>
              <w:proofErr w:type="spellEnd"/>
              <w:r w:rsidRPr="00AA6F2B">
                <w:rPr>
                  <w:sz w:val="20"/>
                  <w:szCs w:val="20"/>
                  <w:rPrChange w:id="1202" w:author="Matt Mitchell" w:date="2019-04-14T16:39:00Z">
                    <w:rPr/>
                  </w:rPrChange>
                </w:rPr>
                <w:t>(</w:t>
              </w:r>
              <w:proofErr w:type="spellStart"/>
              <w:proofErr w:type="gramEnd"/>
              <w:r w:rsidRPr="00AA6F2B">
                <w:rPr>
                  <w:sz w:val="20"/>
                  <w:szCs w:val="20"/>
                  <w:rPrChange w:id="1203" w:author="Matt Mitchell" w:date="2019-04-14T16:39:00Z">
                    <w:rPr/>
                  </w:rPrChange>
                </w:rPr>
                <w:t>UserAccount</w:t>
              </w:r>
              <w:proofErr w:type="spellEnd"/>
              <w:r w:rsidRPr="00AA6F2B">
                <w:rPr>
                  <w:sz w:val="20"/>
                  <w:szCs w:val="20"/>
                  <w:rPrChange w:id="1204" w:author="Matt Mitchell" w:date="2019-04-14T16:39:00Z">
                    <w:rPr/>
                  </w:rPrChange>
                </w:rPr>
                <w:t xml:space="preserve"> user)</w:t>
              </w:r>
            </w:ins>
          </w:p>
          <w:p w14:paraId="3EBA82E0" w14:textId="77777777" w:rsidR="00EE656C" w:rsidRDefault="00EE656C" w:rsidP="00EE656C">
            <w:pPr>
              <w:rPr>
                <w:sz w:val="20"/>
                <w:szCs w:val="20"/>
              </w:rPr>
            </w:pPr>
            <w:ins w:id="1205" w:author="Matt Mitchell" w:date="2019-04-14T15:47:00Z">
              <w:r w:rsidRPr="00AA6F2B">
                <w:rPr>
                  <w:sz w:val="20"/>
                  <w:szCs w:val="20"/>
                  <w:rPrChange w:id="1206" w:author="Matt Mitchell" w:date="2019-04-14T16:39:00Z">
                    <w:rPr/>
                  </w:rPrChange>
                </w:rPr>
                <w:t xml:space="preserve">Transaction </w:t>
              </w:r>
              <w:proofErr w:type="spellStart"/>
              <w:proofErr w:type="gramStart"/>
              <w:r w:rsidRPr="00AA6F2B">
                <w:rPr>
                  <w:sz w:val="20"/>
                  <w:szCs w:val="20"/>
                  <w:rPrChange w:id="1207" w:author="Matt Mitchell" w:date="2019-04-14T16:39:00Z">
                    <w:rPr/>
                  </w:rPrChange>
                </w:rPr>
                <w:t>get</w:t>
              </w:r>
            </w:ins>
            <w:r>
              <w:rPr>
                <w:sz w:val="20"/>
                <w:szCs w:val="20"/>
              </w:rPr>
              <w:t>LastTransaction</w:t>
            </w:r>
            <w:proofErr w:type="spellEnd"/>
            <w:ins w:id="1208" w:author="Matt Mitchell" w:date="2019-04-14T15:47:00Z">
              <w:r w:rsidRPr="00AA6F2B">
                <w:rPr>
                  <w:sz w:val="20"/>
                  <w:szCs w:val="20"/>
                  <w:rPrChange w:id="1209" w:author="Matt Mitchell" w:date="2019-04-14T16:39:00Z">
                    <w:rPr/>
                  </w:rPrChange>
                </w:rPr>
                <w:t>(</w:t>
              </w:r>
              <w:proofErr w:type="gramEnd"/>
              <w:r w:rsidRPr="00AA6F2B">
                <w:rPr>
                  <w:sz w:val="20"/>
                  <w:szCs w:val="20"/>
                  <w:rPrChange w:id="1210" w:author="Matt Mitchell" w:date="2019-04-14T16:39:00Z">
                    <w:rPr/>
                  </w:rPrChange>
                </w:rPr>
                <w:t>)</w:t>
              </w:r>
            </w:ins>
          </w:p>
          <w:p w14:paraId="143B91E3" w14:textId="77777777" w:rsidR="00EE656C" w:rsidRPr="00AA6F2B" w:rsidRDefault="00EE656C" w:rsidP="00EE656C">
            <w:pPr>
              <w:rPr>
                <w:ins w:id="1211" w:author="Matt Mitchell" w:date="2019-04-14T15:47:00Z"/>
                <w:sz w:val="20"/>
                <w:szCs w:val="20"/>
                <w:rPrChange w:id="1212" w:author="Matt Mitchell" w:date="2019-04-14T16:39:00Z">
                  <w:rPr>
                    <w:ins w:id="1213" w:author="Matt Mitchell" w:date="2019-04-14T15:47:00Z"/>
                  </w:rPr>
                </w:rPrChange>
              </w:rPr>
            </w:pPr>
            <w:ins w:id="1214" w:author="Matt Mitchell" w:date="2019-04-14T15:47:00Z">
              <w:r w:rsidRPr="00AA6F2B">
                <w:rPr>
                  <w:sz w:val="20"/>
                  <w:szCs w:val="20"/>
                  <w:rPrChange w:id="1215" w:author="Matt Mitchell" w:date="2019-04-14T16:39:00Z">
                    <w:rPr/>
                  </w:rPrChange>
                </w:rPr>
                <w:t xml:space="preserve">void </w:t>
              </w:r>
              <w:proofErr w:type="gramStart"/>
              <w:r w:rsidRPr="00AA6F2B">
                <w:rPr>
                  <w:sz w:val="20"/>
                  <w:szCs w:val="20"/>
                  <w:rPrChange w:id="1216" w:author="Matt Mitchell" w:date="2019-04-14T16:39:00Z">
                    <w:rPr/>
                  </w:rPrChange>
                </w:rPr>
                <w:t>withdraw(</w:t>
              </w:r>
            </w:ins>
            <w:proofErr w:type="gramEnd"/>
            <w:r>
              <w:rPr>
                <w:sz w:val="20"/>
                <w:szCs w:val="20"/>
              </w:rPr>
              <w:t xml:space="preserve">double amount, </w:t>
            </w:r>
            <w:proofErr w:type="spellStart"/>
            <w:ins w:id="1217" w:author="Matt Mitchell" w:date="2019-04-14T15:47:00Z">
              <w:r w:rsidRPr="00AA6F2B">
                <w:rPr>
                  <w:sz w:val="20"/>
                  <w:szCs w:val="20"/>
                  <w:rPrChange w:id="1218" w:author="Matt Mitchell" w:date="2019-04-14T16:39:00Z">
                    <w:rPr/>
                  </w:rPrChange>
                </w:rPr>
                <w:t>BankAccount</w:t>
              </w:r>
              <w:proofErr w:type="spellEnd"/>
              <w:r w:rsidRPr="00AA6F2B">
                <w:rPr>
                  <w:sz w:val="20"/>
                  <w:szCs w:val="20"/>
                  <w:rPrChange w:id="1219" w:author="Matt Mitchell" w:date="2019-04-14T16:39:00Z">
                    <w:rPr/>
                  </w:rPrChange>
                </w:rPr>
                <w:t xml:space="preserve"> account)</w:t>
              </w:r>
            </w:ins>
          </w:p>
          <w:p w14:paraId="4C586205" w14:textId="77777777" w:rsidR="00EE656C" w:rsidRPr="00AA6F2B" w:rsidRDefault="00EE656C" w:rsidP="00EE656C">
            <w:pPr>
              <w:rPr>
                <w:ins w:id="1220" w:author="Matt Mitchell" w:date="2019-04-14T15:47:00Z"/>
                <w:sz w:val="20"/>
                <w:szCs w:val="20"/>
                <w:rPrChange w:id="1221" w:author="Matt Mitchell" w:date="2019-04-14T16:39:00Z">
                  <w:rPr>
                    <w:ins w:id="1222" w:author="Matt Mitchell" w:date="2019-04-14T15:47:00Z"/>
                  </w:rPr>
                </w:rPrChange>
              </w:rPr>
            </w:pPr>
            <w:ins w:id="1223" w:author="Matt Mitchell" w:date="2019-04-14T15:47:00Z">
              <w:r w:rsidRPr="00AA6F2B">
                <w:rPr>
                  <w:sz w:val="20"/>
                  <w:szCs w:val="20"/>
                  <w:rPrChange w:id="1224" w:author="Matt Mitchell" w:date="2019-04-14T16:39:00Z">
                    <w:rPr/>
                  </w:rPrChange>
                </w:rPr>
                <w:t xml:space="preserve">void </w:t>
              </w:r>
              <w:proofErr w:type="gramStart"/>
              <w:r w:rsidRPr="00AA6F2B">
                <w:rPr>
                  <w:sz w:val="20"/>
                  <w:szCs w:val="20"/>
                  <w:rPrChange w:id="1225" w:author="Matt Mitchell" w:date="2019-04-14T16:39:00Z">
                    <w:rPr/>
                  </w:rPrChange>
                </w:rPr>
                <w:t>transfer(</w:t>
              </w:r>
            </w:ins>
            <w:proofErr w:type="gramEnd"/>
            <w:r>
              <w:rPr>
                <w:sz w:val="20"/>
                <w:szCs w:val="20"/>
              </w:rPr>
              <w:t xml:space="preserve">double amount, </w:t>
            </w:r>
            <w:proofErr w:type="spellStart"/>
            <w:ins w:id="1226" w:author="Matt Mitchell" w:date="2019-04-14T15:47:00Z">
              <w:r w:rsidRPr="00AA6F2B">
                <w:rPr>
                  <w:sz w:val="20"/>
                  <w:szCs w:val="20"/>
                  <w:rPrChange w:id="1227" w:author="Matt Mitchell" w:date="2019-04-14T16:39:00Z">
                    <w:rPr/>
                  </w:rPrChange>
                </w:rPr>
                <w:t>BankAccount</w:t>
              </w:r>
              <w:proofErr w:type="spellEnd"/>
              <w:r w:rsidRPr="00AA6F2B">
                <w:rPr>
                  <w:sz w:val="20"/>
                  <w:szCs w:val="20"/>
                  <w:rPrChange w:id="1228" w:author="Matt Mitchell" w:date="2019-04-14T16:39:00Z">
                    <w:rPr/>
                  </w:rPrChange>
                </w:rPr>
                <w:t xml:space="preserve"> </w:t>
              </w:r>
            </w:ins>
            <w:ins w:id="1229" w:author="Matt Mitchell" w:date="2019-04-14T15:48:00Z">
              <w:r w:rsidRPr="00AA6F2B">
                <w:rPr>
                  <w:sz w:val="20"/>
                  <w:szCs w:val="20"/>
                  <w:rPrChange w:id="1230" w:author="Matt Mitchell" w:date="2019-04-14T16:39:00Z">
                    <w:rPr/>
                  </w:rPrChange>
                </w:rPr>
                <w:t>source</w:t>
              </w:r>
            </w:ins>
            <w:ins w:id="1231" w:author="Matt Mitchell" w:date="2019-04-14T15:47:00Z">
              <w:r w:rsidRPr="00AA6F2B">
                <w:rPr>
                  <w:sz w:val="20"/>
                  <w:szCs w:val="20"/>
                  <w:rPrChange w:id="1232" w:author="Matt Mitchell" w:date="2019-04-14T16:39:00Z">
                    <w:rPr/>
                  </w:rPrChange>
                </w:rPr>
                <w:t xml:space="preserve">, </w:t>
              </w:r>
              <w:proofErr w:type="spellStart"/>
              <w:r w:rsidRPr="00AA6F2B">
                <w:rPr>
                  <w:sz w:val="20"/>
                  <w:szCs w:val="20"/>
                  <w:rPrChange w:id="1233" w:author="Matt Mitchell" w:date="2019-04-14T16:39:00Z">
                    <w:rPr/>
                  </w:rPrChange>
                </w:rPr>
                <w:t>BankAccount</w:t>
              </w:r>
              <w:proofErr w:type="spellEnd"/>
              <w:r w:rsidRPr="00AA6F2B">
                <w:rPr>
                  <w:sz w:val="20"/>
                  <w:szCs w:val="20"/>
                  <w:rPrChange w:id="1234" w:author="Matt Mitchell" w:date="2019-04-14T16:39:00Z">
                    <w:rPr/>
                  </w:rPrChange>
                </w:rPr>
                <w:t xml:space="preserve"> </w:t>
              </w:r>
            </w:ins>
            <w:ins w:id="1235" w:author="Matt Mitchell" w:date="2019-04-14T15:48:00Z">
              <w:r w:rsidRPr="00AA6F2B">
                <w:rPr>
                  <w:sz w:val="20"/>
                  <w:szCs w:val="20"/>
                  <w:rPrChange w:id="1236" w:author="Matt Mitchell" w:date="2019-04-14T16:39:00Z">
                    <w:rPr/>
                  </w:rPrChange>
                </w:rPr>
                <w:t>destination</w:t>
              </w:r>
            </w:ins>
            <w:ins w:id="1237" w:author="Matt Mitchell" w:date="2019-04-14T15:47:00Z">
              <w:r w:rsidRPr="00AA6F2B">
                <w:rPr>
                  <w:sz w:val="20"/>
                  <w:szCs w:val="20"/>
                  <w:rPrChange w:id="1238" w:author="Matt Mitchell" w:date="2019-04-14T16:39:00Z">
                    <w:rPr/>
                  </w:rPrChange>
                </w:rPr>
                <w:t>)</w:t>
              </w:r>
            </w:ins>
          </w:p>
          <w:p w14:paraId="75B52843" w14:textId="77777777" w:rsidR="00EE656C" w:rsidRPr="00AA6F2B" w:rsidRDefault="00EE656C" w:rsidP="00EE656C">
            <w:pPr>
              <w:rPr>
                <w:ins w:id="1239" w:author="Matt Mitchell" w:date="2019-04-14T15:47:00Z"/>
                <w:sz w:val="20"/>
                <w:szCs w:val="20"/>
                <w:rPrChange w:id="1240" w:author="Matt Mitchell" w:date="2019-04-14T16:39:00Z">
                  <w:rPr>
                    <w:ins w:id="1241" w:author="Matt Mitchell" w:date="2019-04-14T15:47:00Z"/>
                  </w:rPr>
                </w:rPrChange>
              </w:rPr>
            </w:pPr>
            <w:ins w:id="1242" w:author="Matt Mitchell" w:date="2019-04-14T15:47:00Z">
              <w:r w:rsidRPr="00AA6F2B">
                <w:rPr>
                  <w:sz w:val="20"/>
                  <w:szCs w:val="20"/>
                  <w:rPrChange w:id="1243" w:author="Matt Mitchell" w:date="2019-04-14T16:39:00Z">
                    <w:rPr/>
                  </w:rPrChange>
                </w:rPr>
                <w:t xml:space="preserve">void </w:t>
              </w:r>
              <w:proofErr w:type="gramStart"/>
              <w:r w:rsidRPr="00AA6F2B">
                <w:rPr>
                  <w:sz w:val="20"/>
                  <w:szCs w:val="20"/>
                  <w:rPrChange w:id="1244" w:author="Matt Mitchell" w:date="2019-04-14T16:39:00Z">
                    <w:rPr/>
                  </w:rPrChange>
                </w:rPr>
                <w:t>deposit(</w:t>
              </w:r>
              <w:proofErr w:type="gramEnd"/>
              <w:r w:rsidRPr="00AA6F2B">
                <w:rPr>
                  <w:sz w:val="20"/>
                  <w:szCs w:val="20"/>
                  <w:rPrChange w:id="1245" w:author="Matt Mitchell" w:date="2019-04-14T16:39:00Z">
                    <w:rPr/>
                  </w:rPrChange>
                </w:rPr>
                <w:t xml:space="preserve">double amount, </w:t>
              </w:r>
              <w:proofErr w:type="spellStart"/>
              <w:r w:rsidRPr="00AA6F2B">
                <w:rPr>
                  <w:sz w:val="20"/>
                  <w:szCs w:val="20"/>
                  <w:rPrChange w:id="1246" w:author="Matt Mitchell" w:date="2019-04-14T16:39:00Z">
                    <w:rPr/>
                  </w:rPrChange>
                </w:rPr>
                <w:t>BankAccount</w:t>
              </w:r>
              <w:proofErr w:type="spellEnd"/>
              <w:r w:rsidRPr="00AA6F2B">
                <w:rPr>
                  <w:sz w:val="20"/>
                  <w:szCs w:val="20"/>
                  <w:rPrChange w:id="1247" w:author="Matt Mitchell" w:date="2019-04-14T16:39:00Z">
                    <w:rPr/>
                  </w:rPrChange>
                </w:rPr>
                <w:t xml:space="preserve"> </w:t>
              </w:r>
            </w:ins>
            <w:r>
              <w:rPr>
                <w:sz w:val="20"/>
                <w:szCs w:val="20"/>
              </w:rPr>
              <w:t>destination</w:t>
            </w:r>
            <w:ins w:id="1248" w:author="Matt Mitchell" w:date="2019-04-14T15:47:00Z">
              <w:r w:rsidRPr="00AA6F2B">
                <w:rPr>
                  <w:sz w:val="20"/>
                  <w:szCs w:val="20"/>
                  <w:rPrChange w:id="1249" w:author="Matt Mitchell" w:date="2019-04-14T16:39:00Z">
                    <w:rPr/>
                  </w:rPrChange>
                </w:rPr>
                <w:t>)</w:t>
              </w:r>
            </w:ins>
          </w:p>
          <w:p w14:paraId="719717A0" w14:textId="4F07AF1D" w:rsidR="00667B59" w:rsidRPr="00AA6F2B" w:rsidRDefault="00667B59" w:rsidP="00667B59">
            <w:pPr>
              <w:rPr>
                <w:ins w:id="1250" w:author="Matt Mitchell" w:date="2019-04-14T15:46:00Z"/>
                <w:sz w:val="20"/>
                <w:szCs w:val="20"/>
                <w:rPrChange w:id="1251" w:author="Matt Mitchell" w:date="2019-04-14T16:39:00Z">
                  <w:rPr>
                    <w:ins w:id="1252" w:author="Matt Mitchell" w:date="2019-04-14T15:46:00Z"/>
                  </w:rPr>
                </w:rPrChange>
              </w:rPr>
            </w:pPr>
          </w:p>
        </w:tc>
      </w:tr>
      <w:tr w:rsidR="00EE656C" w:rsidRPr="00B00560" w14:paraId="283C1BB1" w14:textId="77777777" w:rsidTr="00280B93">
        <w:tc>
          <w:tcPr>
            <w:tcW w:w="2785" w:type="dxa"/>
          </w:tcPr>
          <w:p w14:paraId="1719068D" w14:textId="75BBD9A4" w:rsidR="00EE656C" w:rsidRPr="00AA6F2B" w:rsidRDefault="00EE656C" w:rsidP="00667B59">
            <w:pPr>
              <w:rPr>
                <w:sz w:val="20"/>
                <w:szCs w:val="20"/>
                <w:rPrChange w:id="1253" w:author="Matt Mitchell" w:date="2019-04-14T16:39:00Z">
                  <w:rPr>
                    <w:sz w:val="20"/>
                    <w:szCs w:val="20"/>
                  </w:rPr>
                </w:rPrChange>
              </w:rPr>
            </w:pPr>
            <w:r>
              <w:rPr>
                <w:sz w:val="20"/>
                <w:szCs w:val="20"/>
              </w:rPr>
              <w:t>LocalAtmService</w:t>
            </w:r>
            <w:r w:rsidR="003A6E65">
              <w:rPr>
                <w:sz w:val="20"/>
                <w:szCs w:val="20"/>
              </w:rPr>
              <w:t>.java</w:t>
            </w:r>
          </w:p>
        </w:tc>
        <w:tc>
          <w:tcPr>
            <w:tcW w:w="1890" w:type="dxa"/>
          </w:tcPr>
          <w:p w14:paraId="361D0E2A" w14:textId="4BB2587B" w:rsidR="00EE656C" w:rsidRPr="00AA6F2B" w:rsidRDefault="00EE656C" w:rsidP="00667B59">
            <w:pPr>
              <w:rPr>
                <w:sz w:val="20"/>
                <w:szCs w:val="20"/>
                <w:rPrChange w:id="1254" w:author="Matt Mitchell" w:date="2019-04-14T16:39:00Z">
                  <w:rPr>
                    <w:sz w:val="20"/>
                    <w:szCs w:val="20"/>
                  </w:rPr>
                </w:rPrChange>
              </w:rPr>
            </w:pPr>
            <w:ins w:id="1255" w:author="Matt Mitchell" w:date="2019-04-14T15:49:00Z">
              <w:r w:rsidRPr="00AA6F2B">
                <w:rPr>
                  <w:sz w:val="20"/>
                  <w:szCs w:val="20"/>
                  <w:rPrChange w:id="1256" w:author="Matt Mitchell" w:date="2019-04-14T16:39:00Z">
                    <w:rPr/>
                  </w:rPrChange>
                </w:rPr>
                <w:t xml:space="preserve">Concrete implementation of the </w:t>
              </w:r>
              <w:proofErr w:type="spellStart"/>
              <w:r w:rsidRPr="00AA6F2B">
                <w:rPr>
                  <w:sz w:val="20"/>
                  <w:szCs w:val="20"/>
                  <w:rPrChange w:id="1257" w:author="Matt Mitchell" w:date="2019-04-14T16:39:00Z">
                    <w:rPr/>
                  </w:rPrChange>
                </w:rPr>
                <w:t>IAtmService</w:t>
              </w:r>
              <w:proofErr w:type="spellEnd"/>
              <w:r w:rsidRPr="00AA6F2B">
                <w:rPr>
                  <w:sz w:val="20"/>
                  <w:szCs w:val="20"/>
                  <w:rPrChange w:id="1258" w:author="Matt Mitchell" w:date="2019-04-14T16:39:00Z">
                    <w:rPr/>
                  </w:rPrChange>
                </w:rPr>
                <w:t xml:space="preserve"> interface</w:t>
              </w:r>
            </w:ins>
            <w:r>
              <w:rPr>
                <w:sz w:val="20"/>
                <w:szCs w:val="20"/>
              </w:rPr>
              <w:t xml:space="preserve">.  </w:t>
            </w:r>
            <w:r w:rsidR="003A6E65">
              <w:rPr>
                <w:sz w:val="20"/>
                <w:szCs w:val="20"/>
              </w:rPr>
              <w:t>Performs application business logic.</w:t>
            </w:r>
            <w:r w:rsidR="003A6E65">
              <w:rPr>
                <w:sz w:val="20"/>
                <w:szCs w:val="20"/>
              </w:rPr>
              <w:t xml:space="preserve"> </w:t>
            </w:r>
            <w:r>
              <w:rPr>
                <w:sz w:val="20"/>
                <w:szCs w:val="20"/>
              </w:rPr>
              <w:t>Retrieves and stores information using the XML backed data access layer</w:t>
            </w:r>
            <w:ins w:id="1259" w:author="Matt Mitchell" w:date="2019-04-14T15:50:00Z">
              <w:r w:rsidRPr="00AA6F2B">
                <w:rPr>
                  <w:sz w:val="20"/>
                  <w:szCs w:val="20"/>
                  <w:rPrChange w:id="1260" w:author="Matt Mitchell" w:date="2019-04-14T16:39:00Z">
                    <w:rPr/>
                  </w:rPrChange>
                </w:rPr>
                <w:t>.</w:t>
              </w:r>
            </w:ins>
            <w:r>
              <w:rPr>
                <w:sz w:val="20"/>
                <w:szCs w:val="20"/>
              </w:rPr>
              <w:t xml:space="preserve">  </w:t>
            </w:r>
          </w:p>
        </w:tc>
        <w:tc>
          <w:tcPr>
            <w:tcW w:w="5220" w:type="dxa"/>
          </w:tcPr>
          <w:p w14:paraId="3B65BC69" w14:textId="77777777" w:rsidR="00EE656C" w:rsidRPr="00AA6F2B" w:rsidRDefault="00EE656C" w:rsidP="00EE656C">
            <w:pPr>
              <w:rPr>
                <w:ins w:id="1261" w:author="Matt Mitchell" w:date="2019-04-14T15:51:00Z"/>
                <w:b/>
                <w:sz w:val="20"/>
                <w:szCs w:val="20"/>
                <w:rPrChange w:id="1262" w:author="Matt Mitchell" w:date="2019-04-14T16:39:00Z">
                  <w:rPr>
                    <w:ins w:id="1263" w:author="Matt Mitchell" w:date="2019-04-14T15:51:00Z"/>
                    <w:b/>
                  </w:rPr>
                </w:rPrChange>
              </w:rPr>
            </w:pPr>
            <w:ins w:id="1264" w:author="Matt Mitchell" w:date="2019-04-14T15:51:00Z">
              <w:r w:rsidRPr="00AA6F2B">
                <w:rPr>
                  <w:b/>
                  <w:sz w:val="20"/>
                  <w:szCs w:val="20"/>
                  <w:rPrChange w:id="1265" w:author="Matt Mitchell" w:date="2019-04-14T16:39:00Z">
                    <w:rPr>
                      <w:b/>
                    </w:rPr>
                  </w:rPrChange>
                </w:rPr>
                <w:t>Attributes</w:t>
              </w:r>
            </w:ins>
          </w:p>
          <w:p w14:paraId="48F9EA13" w14:textId="77777777" w:rsidR="00EE656C" w:rsidRPr="00EE656C" w:rsidRDefault="00EE656C" w:rsidP="00EE656C">
            <w:pPr>
              <w:rPr>
                <w:sz w:val="20"/>
                <w:szCs w:val="20"/>
              </w:rPr>
            </w:pPr>
            <w:r w:rsidRPr="00EE656C">
              <w:rPr>
                <w:sz w:val="20"/>
                <w:szCs w:val="20"/>
              </w:rPr>
              <w:t>final int MAX_FAILED_LOGINS</w:t>
            </w:r>
          </w:p>
          <w:p w14:paraId="3695C441" w14:textId="14D368A8" w:rsidR="00EE656C" w:rsidRDefault="00EE656C" w:rsidP="00EE656C">
            <w:pPr>
              <w:rPr>
                <w:sz w:val="20"/>
                <w:szCs w:val="20"/>
              </w:rPr>
            </w:pPr>
            <w:r w:rsidRPr="00EE656C">
              <w:rPr>
                <w:sz w:val="20"/>
                <w:szCs w:val="20"/>
              </w:rPr>
              <w:t>final int LOCKOUT_SECONDS</w:t>
            </w:r>
          </w:p>
          <w:p w14:paraId="0D62BEFD" w14:textId="2C34EC25" w:rsidR="00EE656C" w:rsidRPr="00EE656C" w:rsidRDefault="00EE656C" w:rsidP="00EE656C">
            <w:pPr>
              <w:rPr>
                <w:sz w:val="20"/>
                <w:szCs w:val="20"/>
              </w:rPr>
            </w:pPr>
            <w:r w:rsidRPr="00EE656C">
              <w:rPr>
                <w:sz w:val="20"/>
                <w:szCs w:val="20"/>
              </w:rPr>
              <w:t>final String XML_FILE_PATH</w:t>
            </w:r>
          </w:p>
          <w:p w14:paraId="2A96B3ED" w14:textId="77777777" w:rsidR="00EE656C" w:rsidRPr="00EE656C" w:rsidRDefault="00EE656C" w:rsidP="00EE656C">
            <w:pPr>
              <w:rPr>
                <w:sz w:val="20"/>
                <w:szCs w:val="20"/>
              </w:rPr>
            </w:pPr>
          </w:p>
          <w:p w14:paraId="49DA5E2B" w14:textId="77777777" w:rsidR="003A6E65" w:rsidRDefault="003A6E65" w:rsidP="00EE656C">
            <w:pPr>
              <w:rPr>
                <w:sz w:val="20"/>
                <w:szCs w:val="20"/>
              </w:rPr>
            </w:pPr>
            <w:r w:rsidRPr="003A6E65">
              <w:rPr>
                <w:sz w:val="20"/>
                <w:szCs w:val="20"/>
              </w:rPr>
              <w:t xml:space="preserve">final </w:t>
            </w:r>
            <w:proofErr w:type="spellStart"/>
            <w:r w:rsidRPr="003A6E65">
              <w:rPr>
                <w:sz w:val="20"/>
                <w:szCs w:val="20"/>
              </w:rPr>
              <w:t>IAtmDataAccess</w:t>
            </w:r>
            <w:proofErr w:type="spellEnd"/>
            <w:r w:rsidRPr="003A6E65">
              <w:rPr>
                <w:sz w:val="20"/>
                <w:szCs w:val="20"/>
              </w:rPr>
              <w:t xml:space="preserve"> </w:t>
            </w:r>
            <w:proofErr w:type="spellStart"/>
            <w:r w:rsidRPr="003A6E65">
              <w:rPr>
                <w:sz w:val="20"/>
                <w:szCs w:val="20"/>
              </w:rPr>
              <w:t>dataAccessLayer</w:t>
            </w:r>
            <w:proofErr w:type="spellEnd"/>
          </w:p>
          <w:p w14:paraId="660FD8A9" w14:textId="1F34DBA0" w:rsidR="00EE656C" w:rsidRPr="00AA6F2B" w:rsidRDefault="00EE656C" w:rsidP="00EE656C">
            <w:pPr>
              <w:rPr>
                <w:ins w:id="1266" w:author="Matt Mitchell" w:date="2019-04-14T15:51:00Z"/>
                <w:sz w:val="20"/>
                <w:szCs w:val="20"/>
                <w:rPrChange w:id="1267" w:author="Matt Mitchell" w:date="2019-04-14T16:39:00Z">
                  <w:rPr>
                    <w:ins w:id="1268" w:author="Matt Mitchell" w:date="2019-04-14T15:51:00Z"/>
                  </w:rPr>
                </w:rPrChange>
              </w:rPr>
            </w:pPr>
            <w:proofErr w:type="spellStart"/>
            <w:r w:rsidRPr="00EE656C">
              <w:rPr>
                <w:sz w:val="20"/>
                <w:szCs w:val="20"/>
              </w:rPr>
              <w:t>UserAccount</w:t>
            </w:r>
            <w:proofErr w:type="spellEnd"/>
            <w:r w:rsidRPr="00EE656C">
              <w:rPr>
                <w:sz w:val="20"/>
                <w:szCs w:val="20"/>
              </w:rPr>
              <w:t xml:space="preserve"> </w:t>
            </w:r>
            <w:proofErr w:type="spellStart"/>
            <w:r w:rsidRPr="00EE656C">
              <w:rPr>
                <w:sz w:val="20"/>
                <w:szCs w:val="20"/>
              </w:rPr>
              <w:t>currentUser</w:t>
            </w:r>
            <w:proofErr w:type="spellEnd"/>
          </w:p>
          <w:p w14:paraId="08F7C65B" w14:textId="77777777" w:rsidR="00EE656C" w:rsidRPr="00AA6F2B" w:rsidRDefault="00EE656C" w:rsidP="00EE656C">
            <w:pPr>
              <w:rPr>
                <w:ins w:id="1269" w:author="Matt Mitchell" w:date="2019-04-14T15:51:00Z"/>
                <w:b/>
                <w:sz w:val="20"/>
                <w:szCs w:val="20"/>
                <w:rPrChange w:id="1270" w:author="Matt Mitchell" w:date="2019-04-14T16:39:00Z">
                  <w:rPr>
                    <w:ins w:id="1271" w:author="Matt Mitchell" w:date="2019-04-14T15:51:00Z"/>
                    <w:b/>
                  </w:rPr>
                </w:rPrChange>
              </w:rPr>
            </w:pPr>
          </w:p>
          <w:p w14:paraId="2481474F" w14:textId="77777777" w:rsidR="00EE656C" w:rsidRPr="00AA6F2B" w:rsidRDefault="00EE656C" w:rsidP="00EE656C">
            <w:pPr>
              <w:rPr>
                <w:ins w:id="1272" w:author="Matt Mitchell" w:date="2019-04-14T15:51:00Z"/>
                <w:b/>
                <w:sz w:val="20"/>
                <w:szCs w:val="20"/>
                <w:rPrChange w:id="1273" w:author="Matt Mitchell" w:date="2019-04-14T16:39:00Z">
                  <w:rPr>
                    <w:ins w:id="1274" w:author="Matt Mitchell" w:date="2019-04-14T15:51:00Z"/>
                  </w:rPr>
                </w:rPrChange>
              </w:rPr>
            </w:pPr>
            <w:ins w:id="1275" w:author="Matt Mitchell" w:date="2019-04-14T15:51:00Z">
              <w:r w:rsidRPr="00AA6F2B">
                <w:rPr>
                  <w:b/>
                  <w:sz w:val="20"/>
                  <w:szCs w:val="20"/>
                  <w:rPrChange w:id="1276" w:author="Matt Mitchell" w:date="2019-04-14T16:39:00Z">
                    <w:rPr>
                      <w:b/>
                    </w:rPr>
                  </w:rPrChange>
                </w:rPr>
                <w:t>Methods</w:t>
              </w:r>
            </w:ins>
          </w:p>
          <w:p w14:paraId="0E9968A9" w14:textId="77777777" w:rsidR="00EE656C" w:rsidRPr="00AA6F2B" w:rsidRDefault="00EE656C" w:rsidP="00EE656C">
            <w:pPr>
              <w:rPr>
                <w:ins w:id="1277" w:author="Matt Mitchell" w:date="2019-04-14T15:47:00Z"/>
                <w:sz w:val="20"/>
                <w:szCs w:val="20"/>
                <w:rPrChange w:id="1278" w:author="Matt Mitchell" w:date="2019-04-14T16:39:00Z">
                  <w:rPr>
                    <w:ins w:id="1279" w:author="Matt Mitchell" w:date="2019-04-14T15:47:00Z"/>
                  </w:rPr>
                </w:rPrChange>
              </w:rPr>
            </w:pPr>
            <w:proofErr w:type="spellStart"/>
            <w:ins w:id="1280" w:author="Matt Mitchell" w:date="2019-04-14T15:47:00Z">
              <w:r w:rsidRPr="00AA6F2B">
                <w:rPr>
                  <w:sz w:val="20"/>
                  <w:szCs w:val="20"/>
                  <w:rPrChange w:id="1281" w:author="Matt Mitchell" w:date="2019-04-14T16:39:00Z">
                    <w:rPr/>
                  </w:rPrChange>
                </w:rPr>
                <w:t>boolean</w:t>
              </w:r>
              <w:proofErr w:type="spellEnd"/>
              <w:r w:rsidRPr="00AA6F2B">
                <w:rPr>
                  <w:sz w:val="20"/>
                  <w:szCs w:val="20"/>
                  <w:rPrChange w:id="1282" w:author="Matt Mitchell" w:date="2019-04-14T16:39:00Z">
                    <w:rPr/>
                  </w:rPrChange>
                </w:rPr>
                <w:t xml:space="preserve"> </w:t>
              </w:r>
              <w:proofErr w:type="gramStart"/>
              <w:r w:rsidRPr="00AA6F2B">
                <w:rPr>
                  <w:sz w:val="20"/>
                  <w:szCs w:val="20"/>
                  <w:rPrChange w:id="1283" w:author="Matt Mitchell" w:date="2019-04-14T16:39:00Z">
                    <w:rPr/>
                  </w:rPrChange>
                </w:rPr>
                <w:t>login(</w:t>
              </w:r>
              <w:proofErr w:type="gramEnd"/>
              <w:r w:rsidRPr="00AA6F2B">
                <w:rPr>
                  <w:sz w:val="20"/>
                  <w:szCs w:val="20"/>
                  <w:rPrChange w:id="1284" w:author="Matt Mitchell" w:date="2019-04-14T16:39:00Z">
                    <w:rPr/>
                  </w:rPrChange>
                </w:rPr>
                <w:t>String username, String password)</w:t>
              </w:r>
            </w:ins>
          </w:p>
          <w:p w14:paraId="2E50CF65" w14:textId="77777777" w:rsidR="00EE656C" w:rsidRPr="00AA6F2B" w:rsidRDefault="00EE656C" w:rsidP="00EE656C">
            <w:pPr>
              <w:rPr>
                <w:ins w:id="1285" w:author="Matt Mitchell" w:date="2019-04-14T15:47:00Z"/>
                <w:sz w:val="20"/>
                <w:szCs w:val="20"/>
                <w:rPrChange w:id="1286" w:author="Matt Mitchell" w:date="2019-04-14T16:39:00Z">
                  <w:rPr>
                    <w:ins w:id="1287" w:author="Matt Mitchell" w:date="2019-04-14T15:47:00Z"/>
                  </w:rPr>
                </w:rPrChange>
              </w:rPr>
            </w:pPr>
            <w:ins w:id="1288" w:author="Matt Mitchell" w:date="2019-04-14T15:47:00Z">
              <w:r w:rsidRPr="00AA6F2B">
                <w:rPr>
                  <w:sz w:val="20"/>
                  <w:szCs w:val="20"/>
                  <w:rPrChange w:id="1289" w:author="Matt Mitchell" w:date="2019-04-14T16:39:00Z">
                    <w:rPr/>
                  </w:rPrChange>
                </w:rPr>
                <w:t xml:space="preserve">void </w:t>
              </w:r>
              <w:proofErr w:type="gramStart"/>
              <w:r w:rsidRPr="00AA6F2B">
                <w:rPr>
                  <w:sz w:val="20"/>
                  <w:szCs w:val="20"/>
                  <w:rPrChange w:id="1290" w:author="Matt Mitchell" w:date="2019-04-14T16:39:00Z">
                    <w:rPr/>
                  </w:rPrChange>
                </w:rPr>
                <w:t>logout(</w:t>
              </w:r>
              <w:proofErr w:type="gramEnd"/>
              <w:r w:rsidRPr="00AA6F2B">
                <w:rPr>
                  <w:sz w:val="20"/>
                  <w:szCs w:val="20"/>
                  <w:rPrChange w:id="1291" w:author="Matt Mitchell" w:date="2019-04-14T16:39:00Z">
                    <w:rPr/>
                  </w:rPrChange>
                </w:rPr>
                <w:t>)</w:t>
              </w:r>
            </w:ins>
          </w:p>
          <w:p w14:paraId="6D3131C7" w14:textId="77777777" w:rsidR="00EE656C" w:rsidRPr="00AA6F2B" w:rsidRDefault="00EE656C" w:rsidP="00EE656C">
            <w:pPr>
              <w:rPr>
                <w:ins w:id="1292" w:author="Matt Mitchell" w:date="2019-04-14T15:47:00Z"/>
                <w:sz w:val="20"/>
                <w:szCs w:val="20"/>
                <w:rPrChange w:id="1293" w:author="Matt Mitchell" w:date="2019-04-14T16:39:00Z">
                  <w:rPr>
                    <w:ins w:id="1294" w:author="Matt Mitchell" w:date="2019-04-14T15:47:00Z"/>
                  </w:rPr>
                </w:rPrChange>
              </w:rPr>
            </w:pPr>
            <w:proofErr w:type="spellStart"/>
            <w:ins w:id="1295" w:author="Matt Mitchell" w:date="2019-04-14T15:47:00Z">
              <w:r w:rsidRPr="00AA6F2B">
                <w:rPr>
                  <w:sz w:val="20"/>
                  <w:szCs w:val="20"/>
                  <w:rPrChange w:id="1296" w:author="Matt Mitchell" w:date="2019-04-14T16:39:00Z">
                    <w:rPr/>
                  </w:rPrChange>
                </w:rPr>
                <w:t>UserAccount</w:t>
              </w:r>
              <w:proofErr w:type="spellEnd"/>
              <w:r w:rsidRPr="00AA6F2B">
                <w:rPr>
                  <w:sz w:val="20"/>
                  <w:szCs w:val="20"/>
                  <w:rPrChange w:id="1297" w:author="Matt Mitchell" w:date="2019-04-14T16:39:00Z">
                    <w:rPr/>
                  </w:rPrChange>
                </w:rPr>
                <w:t xml:space="preserve"> </w:t>
              </w:r>
              <w:proofErr w:type="spellStart"/>
              <w:proofErr w:type="gramStart"/>
              <w:r w:rsidRPr="00AA6F2B">
                <w:rPr>
                  <w:sz w:val="20"/>
                  <w:szCs w:val="20"/>
                  <w:rPrChange w:id="1298" w:author="Matt Mitchell" w:date="2019-04-14T16:39:00Z">
                    <w:rPr/>
                  </w:rPrChange>
                </w:rPr>
                <w:t>getLoggedInUser</w:t>
              </w:r>
              <w:proofErr w:type="spellEnd"/>
              <w:r w:rsidRPr="00AA6F2B">
                <w:rPr>
                  <w:sz w:val="20"/>
                  <w:szCs w:val="20"/>
                  <w:rPrChange w:id="1299" w:author="Matt Mitchell" w:date="2019-04-14T16:39:00Z">
                    <w:rPr/>
                  </w:rPrChange>
                </w:rPr>
                <w:t>(</w:t>
              </w:r>
              <w:proofErr w:type="gramEnd"/>
              <w:r w:rsidRPr="00AA6F2B">
                <w:rPr>
                  <w:sz w:val="20"/>
                  <w:szCs w:val="20"/>
                  <w:rPrChange w:id="1300" w:author="Matt Mitchell" w:date="2019-04-14T16:39:00Z">
                    <w:rPr/>
                  </w:rPrChange>
                </w:rPr>
                <w:t>)</w:t>
              </w:r>
            </w:ins>
          </w:p>
          <w:p w14:paraId="134F8234" w14:textId="77777777" w:rsidR="00EE656C" w:rsidRPr="00AA6F2B" w:rsidRDefault="00EE656C" w:rsidP="00EE656C">
            <w:pPr>
              <w:rPr>
                <w:ins w:id="1301" w:author="Matt Mitchell" w:date="2019-04-14T15:47:00Z"/>
                <w:sz w:val="20"/>
                <w:szCs w:val="20"/>
                <w:rPrChange w:id="1302" w:author="Matt Mitchell" w:date="2019-04-14T16:39:00Z">
                  <w:rPr>
                    <w:ins w:id="1303" w:author="Matt Mitchell" w:date="2019-04-14T15:47:00Z"/>
                  </w:rPr>
                </w:rPrChange>
              </w:rPr>
            </w:pPr>
            <w:proofErr w:type="spellStart"/>
            <w:ins w:id="1304" w:author="Matt Mitchell" w:date="2019-04-14T15:47:00Z">
              <w:r w:rsidRPr="00AA6F2B">
                <w:rPr>
                  <w:sz w:val="20"/>
                  <w:szCs w:val="20"/>
                  <w:rPrChange w:id="1305" w:author="Matt Mitchell" w:date="2019-04-14T16:39:00Z">
                    <w:rPr/>
                  </w:rPrChange>
                </w:rPr>
                <w:t>BankAccount</w:t>
              </w:r>
              <w:proofErr w:type="spellEnd"/>
              <w:r w:rsidRPr="00AA6F2B">
                <w:rPr>
                  <w:sz w:val="20"/>
                  <w:szCs w:val="20"/>
                  <w:rPrChange w:id="1306" w:author="Matt Mitchell" w:date="2019-04-14T16:39:00Z">
                    <w:rPr/>
                  </w:rPrChange>
                </w:rPr>
                <w:t xml:space="preserve"> </w:t>
              </w:r>
              <w:proofErr w:type="spellStart"/>
              <w:proofErr w:type="gramStart"/>
              <w:r w:rsidRPr="00AA6F2B">
                <w:rPr>
                  <w:sz w:val="20"/>
                  <w:szCs w:val="20"/>
                  <w:rPrChange w:id="1307" w:author="Matt Mitchell" w:date="2019-04-14T16:39:00Z">
                    <w:rPr/>
                  </w:rPrChange>
                </w:rPr>
                <w:t>getCheckingAccount</w:t>
              </w:r>
              <w:proofErr w:type="spellEnd"/>
              <w:r w:rsidRPr="00AA6F2B">
                <w:rPr>
                  <w:sz w:val="20"/>
                  <w:szCs w:val="20"/>
                  <w:rPrChange w:id="1308" w:author="Matt Mitchell" w:date="2019-04-14T16:39:00Z">
                    <w:rPr/>
                  </w:rPrChange>
                </w:rPr>
                <w:t>(</w:t>
              </w:r>
              <w:proofErr w:type="gramEnd"/>
              <w:r w:rsidRPr="00AA6F2B">
                <w:rPr>
                  <w:sz w:val="20"/>
                  <w:szCs w:val="20"/>
                  <w:rPrChange w:id="1309" w:author="Matt Mitchell" w:date="2019-04-14T16:39:00Z">
                    <w:rPr/>
                  </w:rPrChange>
                </w:rPr>
                <w:t>)</w:t>
              </w:r>
            </w:ins>
          </w:p>
          <w:p w14:paraId="6C42AF5F" w14:textId="77777777" w:rsidR="00EE656C" w:rsidRDefault="00EE656C" w:rsidP="00EE656C">
            <w:pPr>
              <w:rPr>
                <w:sz w:val="20"/>
                <w:szCs w:val="20"/>
              </w:rPr>
            </w:pPr>
            <w:proofErr w:type="spellStart"/>
            <w:ins w:id="1310" w:author="Matt Mitchell" w:date="2019-04-14T15:47:00Z">
              <w:r w:rsidRPr="00AA6F2B">
                <w:rPr>
                  <w:sz w:val="20"/>
                  <w:szCs w:val="20"/>
                  <w:rPrChange w:id="1311" w:author="Matt Mitchell" w:date="2019-04-14T16:39:00Z">
                    <w:rPr/>
                  </w:rPrChange>
                </w:rPr>
                <w:t>BankAccount</w:t>
              </w:r>
              <w:proofErr w:type="spellEnd"/>
              <w:r w:rsidRPr="00AA6F2B">
                <w:rPr>
                  <w:sz w:val="20"/>
                  <w:szCs w:val="20"/>
                  <w:rPrChange w:id="1312" w:author="Matt Mitchell" w:date="2019-04-14T16:39:00Z">
                    <w:rPr/>
                  </w:rPrChange>
                </w:rPr>
                <w:t xml:space="preserve"> </w:t>
              </w:r>
              <w:proofErr w:type="spellStart"/>
              <w:proofErr w:type="gramStart"/>
              <w:r w:rsidRPr="00AA6F2B">
                <w:rPr>
                  <w:sz w:val="20"/>
                  <w:szCs w:val="20"/>
                  <w:rPrChange w:id="1313" w:author="Matt Mitchell" w:date="2019-04-14T16:39:00Z">
                    <w:rPr/>
                  </w:rPrChange>
                </w:rPr>
                <w:t>getSavingsAccount</w:t>
              </w:r>
              <w:proofErr w:type="spellEnd"/>
              <w:r w:rsidRPr="00AA6F2B">
                <w:rPr>
                  <w:sz w:val="20"/>
                  <w:szCs w:val="20"/>
                  <w:rPrChange w:id="1314" w:author="Matt Mitchell" w:date="2019-04-14T16:39:00Z">
                    <w:rPr/>
                  </w:rPrChange>
                </w:rPr>
                <w:t>(</w:t>
              </w:r>
              <w:proofErr w:type="gramEnd"/>
              <w:r w:rsidRPr="00AA6F2B">
                <w:rPr>
                  <w:sz w:val="20"/>
                  <w:szCs w:val="20"/>
                  <w:rPrChange w:id="1315" w:author="Matt Mitchell" w:date="2019-04-14T16:39:00Z">
                    <w:rPr/>
                  </w:rPrChange>
                </w:rPr>
                <w:t>)</w:t>
              </w:r>
            </w:ins>
          </w:p>
          <w:p w14:paraId="554ECF57" w14:textId="77777777" w:rsidR="00EE656C" w:rsidRPr="00AA6F2B" w:rsidRDefault="00EE656C" w:rsidP="00EE656C">
            <w:pPr>
              <w:rPr>
                <w:ins w:id="1316" w:author="Matt Mitchell" w:date="2019-04-14T15:47:00Z"/>
                <w:sz w:val="20"/>
                <w:szCs w:val="20"/>
                <w:rPrChange w:id="1317" w:author="Matt Mitchell" w:date="2019-04-14T16:39:00Z">
                  <w:rPr>
                    <w:ins w:id="1318" w:author="Matt Mitchell" w:date="2019-04-14T15:47:00Z"/>
                  </w:rPr>
                </w:rPrChange>
              </w:rPr>
            </w:pPr>
            <w:ins w:id="1319" w:author="Matt Mitchell" w:date="2019-04-14T15:47:00Z">
              <w:r w:rsidRPr="00AA6F2B">
                <w:rPr>
                  <w:sz w:val="20"/>
                  <w:szCs w:val="20"/>
                  <w:rPrChange w:id="1320" w:author="Matt Mitchell" w:date="2019-04-14T16:39:00Z">
                    <w:rPr/>
                  </w:rPrChange>
                </w:rPr>
                <w:t xml:space="preserve">List&lt;Transaction&gt; </w:t>
              </w:r>
              <w:proofErr w:type="spellStart"/>
              <w:proofErr w:type="gramStart"/>
              <w:r w:rsidRPr="00AA6F2B">
                <w:rPr>
                  <w:sz w:val="20"/>
                  <w:szCs w:val="20"/>
                  <w:rPrChange w:id="1321" w:author="Matt Mitchell" w:date="2019-04-14T16:39:00Z">
                    <w:rPr/>
                  </w:rPrChange>
                </w:rPr>
                <w:t>getAccountHistory</w:t>
              </w:r>
              <w:proofErr w:type="spellEnd"/>
              <w:r w:rsidRPr="00AA6F2B">
                <w:rPr>
                  <w:sz w:val="20"/>
                  <w:szCs w:val="20"/>
                  <w:rPrChange w:id="1322" w:author="Matt Mitchell" w:date="2019-04-14T16:39:00Z">
                    <w:rPr/>
                  </w:rPrChange>
                </w:rPr>
                <w:t>(</w:t>
              </w:r>
              <w:proofErr w:type="spellStart"/>
              <w:proofErr w:type="gramEnd"/>
              <w:r w:rsidRPr="00AA6F2B">
                <w:rPr>
                  <w:sz w:val="20"/>
                  <w:szCs w:val="20"/>
                  <w:rPrChange w:id="1323" w:author="Matt Mitchell" w:date="2019-04-14T16:39:00Z">
                    <w:rPr/>
                  </w:rPrChange>
                </w:rPr>
                <w:t>UserAccount</w:t>
              </w:r>
              <w:proofErr w:type="spellEnd"/>
              <w:r w:rsidRPr="00AA6F2B">
                <w:rPr>
                  <w:sz w:val="20"/>
                  <w:szCs w:val="20"/>
                  <w:rPrChange w:id="1324" w:author="Matt Mitchell" w:date="2019-04-14T16:39:00Z">
                    <w:rPr/>
                  </w:rPrChange>
                </w:rPr>
                <w:t xml:space="preserve"> user)</w:t>
              </w:r>
            </w:ins>
          </w:p>
          <w:p w14:paraId="4B7511F3" w14:textId="77777777" w:rsidR="00EE656C" w:rsidRDefault="00EE656C" w:rsidP="00EE656C">
            <w:pPr>
              <w:rPr>
                <w:sz w:val="20"/>
                <w:szCs w:val="20"/>
              </w:rPr>
            </w:pPr>
            <w:ins w:id="1325" w:author="Matt Mitchell" w:date="2019-04-14T15:47:00Z">
              <w:r w:rsidRPr="00AA6F2B">
                <w:rPr>
                  <w:sz w:val="20"/>
                  <w:szCs w:val="20"/>
                  <w:rPrChange w:id="1326" w:author="Matt Mitchell" w:date="2019-04-14T16:39:00Z">
                    <w:rPr/>
                  </w:rPrChange>
                </w:rPr>
                <w:t xml:space="preserve">Transaction </w:t>
              </w:r>
              <w:proofErr w:type="spellStart"/>
              <w:proofErr w:type="gramStart"/>
              <w:r w:rsidRPr="00AA6F2B">
                <w:rPr>
                  <w:sz w:val="20"/>
                  <w:szCs w:val="20"/>
                  <w:rPrChange w:id="1327" w:author="Matt Mitchell" w:date="2019-04-14T16:39:00Z">
                    <w:rPr/>
                  </w:rPrChange>
                </w:rPr>
                <w:t>get</w:t>
              </w:r>
            </w:ins>
            <w:r>
              <w:rPr>
                <w:sz w:val="20"/>
                <w:szCs w:val="20"/>
              </w:rPr>
              <w:t>LastTransaction</w:t>
            </w:r>
            <w:proofErr w:type="spellEnd"/>
            <w:ins w:id="1328" w:author="Matt Mitchell" w:date="2019-04-14T15:47:00Z">
              <w:r w:rsidRPr="00AA6F2B">
                <w:rPr>
                  <w:sz w:val="20"/>
                  <w:szCs w:val="20"/>
                  <w:rPrChange w:id="1329" w:author="Matt Mitchell" w:date="2019-04-14T16:39:00Z">
                    <w:rPr/>
                  </w:rPrChange>
                </w:rPr>
                <w:t>(</w:t>
              </w:r>
              <w:proofErr w:type="gramEnd"/>
              <w:r w:rsidRPr="00AA6F2B">
                <w:rPr>
                  <w:sz w:val="20"/>
                  <w:szCs w:val="20"/>
                  <w:rPrChange w:id="1330" w:author="Matt Mitchell" w:date="2019-04-14T16:39:00Z">
                    <w:rPr/>
                  </w:rPrChange>
                </w:rPr>
                <w:t>)</w:t>
              </w:r>
            </w:ins>
          </w:p>
          <w:p w14:paraId="653E6CD8" w14:textId="77777777" w:rsidR="00EE656C" w:rsidRPr="00AA6F2B" w:rsidRDefault="00EE656C" w:rsidP="00EE656C">
            <w:pPr>
              <w:rPr>
                <w:ins w:id="1331" w:author="Matt Mitchell" w:date="2019-04-14T15:47:00Z"/>
                <w:sz w:val="20"/>
                <w:szCs w:val="20"/>
                <w:rPrChange w:id="1332" w:author="Matt Mitchell" w:date="2019-04-14T16:39:00Z">
                  <w:rPr>
                    <w:ins w:id="1333" w:author="Matt Mitchell" w:date="2019-04-14T15:47:00Z"/>
                  </w:rPr>
                </w:rPrChange>
              </w:rPr>
            </w:pPr>
            <w:ins w:id="1334" w:author="Matt Mitchell" w:date="2019-04-14T15:47:00Z">
              <w:r w:rsidRPr="00AA6F2B">
                <w:rPr>
                  <w:sz w:val="20"/>
                  <w:szCs w:val="20"/>
                  <w:rPrChange w:id="1335" w:author="Matt Mitchell" w:date="2019-04-14T16:39:00Z">
                    <w:rPr/>
                  </w:rPrChange>
                </w:rPr>
                <w:t xml:space="preserve">void </w:t>
              </w:r>
              <w:proofErr w:type="gramStart"/>
              <w:r w:rsidRPr="00AA6F2B">
                <w:rPr>
                  <w:sz w:val="20"/>
                  <w:szCs w:val="20"/>
                  <w:rPrChange w:id="1336" w:author="Matt Mitchell" w:date="2019-04-14T16:39:00Z">
                    <w:rPr/>
                  </w:rPrChange>
                </w:rPr>
                <w:t>withdraw(</w:t>
              </w:r>
            </w:ins>
            <w:proofErr w:type="gramEnd"/>
            <w:r>
              <w:rPr>
                <w:sz w:val="20"/>
                <w:szCs w:val="20"/>
              </w:rPr>
              <w:t xml:space="preserve">double amount, </w:t>
            </w:r>
            <w:proofErr w:type="spellStart"/>
            <w:ins w:id="1337" w:author="Matt Mitchell" w:date="2019-04-14T15:47:00Z">
              <w:r w:rsidRPr="00AA6F2B">
                <w:rPr>
                  <w:sz w:val="20"/>
                  <w:szCs w:val="20"/>
                  <w:rPrChange w:id="1338" w:author="Matt Mitchell" w:date="2019-04-14T16:39:00Z">
                    <w:rPr/>
                  </w:rPrChange>
                </w:rPr>
                <w:t>BankAccount</w:t>
              </w:r>
              <w:proofErr w:type="spellEnd"/>
              <w:r w:rsidRPr="00AA6F2B">
                <w:rPr>
                  <w:sz w:val="20"/>
                  <w:szCs w:val="20"/>
                  <w:rPrChange w:id="1339" w:author="Matt Mitchell" w:date="2019-04-14T16:39:00Z">
                    <w:rPr/>
                  </w:rPrChange>
                </w:rPr>
                <w:t xml:space="preserve"> account)</w:t>
              </w:r>
            </w:ins>
          </w:p>
          <w:p w14:paraId="26E284F2" w14:textId="77777777" w:rsidR="00EE656C" w:rsidRPr="00AA6F2B" w:rsidRDefault="00EE656C" w:rsidP="00EE656C">
            <w:pPr>
              <w:rPr>
                <w:ins w:id="1340" w:author="Matt Mitchell" w:date="2019-04-14T15:47:00Z"/>
                <w:sz w:val="20"/>
                <w:szCs w:val="20"/>
                <w:rPrChange w:id="1341" w:author="Matt Mitchell" w:date="2019-04-14T16:39:00Z">
                  <w:rPr>
                    <w:ins w:id="1342" w:author="Matt Mitchell" w:date="2019-04-14T15:47:00Z"/>
                  </w:rPr>
                </w:rPrChange>
              </w:rPr>
            </w:pPr>
            <w:ins w:id="1343" w:author="Matt Mitchell" w:date="2019-04-14T15:47:00Z">
              <w:r w:rsidRPr="00AA6F2B">
                <w:rPr>
                  <w:sz w:val="20"/>
                  <w:szCs w:val="20"/>
                  <w:rPrChange w:id="1344" w:author="Matt Mitchell" w:date="2019-04-14T16:39:00Z">
                    <w:rPr/>
                  </w:rPrChange>
                </w:rPr>
                <w:t xml:space="preserve">void </w:t>
              </w:r>
              <w:proofErr w:type="gramStart"/>
              <w:r w:rsidRPr="00AA6F2B">
                <w:rPr>
                  <w:sz w:val="20"/>
                  <w:szCs w:val="20"/>
                  <w:rPrChange w:id="1345" w:author="Matt Mitchell" w:date="2019-04-14T16:39:00Z">
                    <w:rPr/>
                  </w:rPrChange>
                </w:rPr>
                <w:t>transfer(</w:t>
              </w:r>
            </w:ins>
            <w:proofErr w:type="gramEnd"/>
            <w:r>
              <w:rPr>
                <w:sz w:val="20"/>
                <w:szCs w:val="20"/>
              </w:rPr>
              <w:t xml:space="preserve">double amount, </w:t>
            </w:r>
            <w:proofErr w:type="spellStart"/>
            <w:ins w:id="1346" w:author="Matt Mitchell" w:date="2019-04-14T15:47:00Z">
              <w:r w:rsidRPr="00AA6F2B">
                <w:rPr>
                  <w:sz w:val="20"/>
                  <w:szCs w:val="20"/>
                  <w:rPrChange w:id="1347" w:author="Matt Mitchell" w:date="2019-04-14T16:39:00Z">
                    <w:rPr/>
                  </w:rPrChange>
                </w:rPr>
                <w:t>BankAccount</w:t>
              </w:r>
              <w:proofErr w:type="spellEnd"/>
              <w:r w:rsidRPr="00AA6F2B">
                <w:rPr>
                  <w:sz w:val="20"/>
                  <w:szCs w:val="20"/>
                  <w:rPrChange w:id="1348" w:author="Matt Mitchell" w:date="2019-04-14T16:39:00Z">
                    <w:rPr/>
                  </w:rPrChange>
                </w:rPr>
                <w:t xml:space="preserve"> </w:t>
              </w:r>
            </w:ins>
            <w:ins w:id="1349" w:author="Matt Mitchell" w:date="2019-04-14T15:48:00Z">
              <w:r w:rsidRPr="00AA6F2B">
                <w:rPr>
                  <w:sz w:val="20"/>
                  <w:szCs w:val="20"/>
                  <w:rPrChange w:id="1350" w:author="Matt Mitchell" w:date="2019-04-14T16:39:00Z">
                    <w:rPr/>
                  </w:rPrChange>
                </w:rPr>
                <w:t>source</w:t>
              </w:r>
            </w:ins>
            <w:ins w:id="1351" w:author="Matt Mitchell" w:date="2019-04-14T15:47:00Z">
              <w:r w:rsidRPr="00AA6F2B">
                <w:rPr>
                  <w:sz w:val="20"/>
                  <w:szCs w:val="20"/>
                  <w:rPrChange w:id="1352" w:author="Matt Mitchell" w:date="2019-04-14T16:39:00Z">
                    <w:rPr/>
                  </w:rPrChange>
                </w:rPr>
                <w:t xml:space="preserve">, </w:t>
              </w:r>
              <w:proofErr w:type="spellStart"/>
              <w:r w:rsidRPr="00AA6F2B">
                <w:rPr>
                  <w:sz w:val="20"/>
                  <w:szCs w:val="20"/>
                  <w:rPrChange w:id="1353" w:author="Matt Mitchell" w:date="2019-04-14T16:39:00Z">
                    <w:rPr/>
                  </w:rPrChange>
                </w:rPr>
                <w:t>BankAccount</w:t>
              </w:r>
              <w:proofErr w:type="spellEnd"/>
              <w:r w:rsidRPr="00AA6F2B">
                <w:rPr>
                  <w:sz w:val="20"/>
                  <w:szCs w:val="20"/>
                  <w:rPrChange w:id="1354" w:author="Matt Mitchell" w:date="2019-04-14T16:39:00Z">
                    <w:rPr/>
                  </w:rPrChange>
                </w:rPr>
                <w:t xml:space="preserve"> </w:t>
              </w:r>
            </w:ins>
            <w:ins w:id="1355" w:author="Matt Mitchell" w:date="2019-04-14T15:48:00Z">
              <w:r w:rsidRPr="00AA6F2B">
                <w:rPr>
                  <w:sz w:val="20"/>
                  <w:szCs w:val="20"/>
                  <w:rPrChange w:id="1356" w:author="Matt Mitchell" w:date="2019-04-14T16:39:00Z">
                    <w:rPr/>
                  </w:rPrChange>
                </w:rPr>
                <w:t>destination</w:t>
              </w:r>
            </w:ins>
            <w:ins w:id="1357" w:author="Matt Mitchell" w:date="2019-04-14T15:47:00Z">
              <w:r w:rsidRPr="00AA6F2B">
                <w:rPr>
                  <w:sz w:val="20"/>
                  <w:szCs w:val="20"/>
                  <w:rPrChange w:id="1358" w:author="Matt Mitchell" w:date="2019-04-14T16:39:00Z">
                    <w:rPr/>
                  </w:rPrChange>
                </w:rPr>
                <w:t>)</w:t>
              </w:r>
            </w:ins>
          </w:p>
          <w:p w14:paraId="5B12EFA9" w14:textId="77777777" w:rsidR="00EE656C" w:rsidRPr="00AA6F2B" w:rsidRDefault="00EE656C" w:rsidP="00EE656C">
            <w:pPr>
              <w:rPr>
                <w:ins w:id="1359" w:author="Matt Mitchell" w:date="2019-04-14T15:47:00Z"/>
                <w:sz w:val="20"/>
                <w:szCs w:val="20"/>
                <w:rPrChange w:id="1360" w:author="Matt Mitchell" w:date="2019-04-14T16:39:00Z">
                  <w:rPr>
                    <w:ins w:id="1361" w:author="Matt Mitchell" w:date="2019-04-14T15:47:00Z"/>
                  </w:rPr>
                </w:rPrChange>
              </w:rPr>
            </w:pPr>
            <w:ins w:id="1362" w:author="Matt Mitchell" w:date="2019-04-14T15:47:00Z">
              <w:r w:rsidRPr="00AA6F2B">
                <w:rPr>
                  <w:sz w:val="20"/>
                  <w:szCs w:val="20"/>
                  <w:rPrChange w:id="1363" w:author="Matt Mitchell" w:date="2019-04-14T16:39:00Z">
                    <w:rPr/>
                  </w:rPrChange>
                </w:rPr>
                <w:t xml:space="preserve">void </w:t>
              </w:r>
              <w:proofErr w:type="gramStart"/>
              <w:r w:rsidRPr="00AA6F2B">
                <w:rPr>
                  <w:sz w:val="20"/>
                  <w:szCs w:val="20"/>
                  <w:rPrChange w:id="1364" w:author="Matt Mitchell" w:date="2019-04-14T16:39:00Z">
                    <w:rPr/>
                  </w:rPrChange>
                </w:rPr>
                <w:t>deposit(</w:t>
              </w:r>
              <w:proofErr w:type="gramEnd"/>
              <w:r w:rsidRPr="00AA6F2B">
                <w:rPr>
                  <w:sz w:val="20"/>
                  <w:szCs w:val="20"/>
                  <w:rPrChange w:id="1365" w:author="Matt Mitchell" w:date="2019-04-14T16:39:00Z">
                    <w:rPr/>
                  </w:rPrChange>
                </w:rPr>
                <w:t xml:space="preserve">double amount, </w:t>
              </w:r>
              <w:proofErr w:type="spellStart"/>
              <w:r w:rsidRPr="00AA6F2B">
                <w:rPr>
                  <w:sz w:val="20"/>
                  <w:szCs w:val="20"/>
                  <w:rPrChange w:id="1366" w:author="Matt Mitchell" w:date="2019-04-14T16:39:00Z">
                    <w:rPr/>
                  </w:rPrChange>
                </w:rPr>
                <w:t>BankAccount</w:t>
              </w:r>
              <w:proofErr w:type="spellEnd"/>
              <w:r w:rsidRPr="00AA6F2B">
                <w:rPr>
                  <w:sz w:val="20"/>
                  <w:szCs w:val="20"/>
                  <w:rPrChange w:id="1367" w:author="Matt Mitchell" w:date="2019-04-14T16:39:00Z">
                    <w:rPr/>
                  </w:rPrChange>
                </w:rPr>
                <w:t xml:space="preserve"> </w:t>
              </w:r>
            </w:ins>
            <w:r>
              <w:rPr>
                <w:sz w:val="20"/>
                <w:szCs w:val="20"/>
              </w:rPr>
              <w:t>destination</w:t>
            </w:r>
            <w:ins w:id="1368" w:author="Matt Mitchell" w:date="2019-04-14T15:47:00Z">
              <w:r w:rsidRPr="00AA6F2B">
                <w:rPr>
                  <w:sz w:val="20"/>
                  <w:szCs w:val="20"/>
                  <w:rPrChange w:id="1369" w:author="Matt Mitchell" w:date="2019-04-14T16:39:00Z">
                    <w:rPr/>
                  </w:rPrChange>
                </w:rPr>
                <w:t>)</w:t>
              </w:r>
            </w:ins>
          </w:p>
          <w:p w14:paraId="13B52AEA" w14:textId="77777777" w:rsidR="00EE656C" w:rsidRPr="00AA6F2B" w:rsidRDefault="00EE656C" w:rsidP="00667B59">
            <w:pPr>
              <w:rPr>
                <w:b/>
                <w:sz w:val="20"/>
                <w:szCs w:val="20"/>
                <w:rPrChange w:id="1370" w:author="Matt Mitchell" w:date="2019-04-14T16:39:00Z">
                  <w:rPr>
                    <w:b/>
                    <w:sz w:val="20"/>
                    <w:szCs w:val="20"/>
                  </w:rPr>
                </w:rPrChange>
              </w:rPr>
            </w:pPr>
          </w:p>
        </w:tc>
      </w:tr>
      <w:tr w:rsidR="00667B59" w:rsidRPr="00B00560" w14:paraId="4D679152" w14:textId="77777777" w:rsidTr="00280B93">
        <w:trPr>
          <w:ins w:id="1371" w:author="Matt Mitchell" w:date="2019-04-14T14:20:00Z"/>
          <w:trPrChange w:id="1372" w:author="Matt Mitchell" w:date="2019-04-14T16:41:00Z">
            <w:trPr>
              <w:gridAfter w:val="0"/>
            </w:trPr>
          </w:trPrChange>
        </w:trPr>
        <w:tc>
          <w:tcPr>
            <w:tcW w:w="2785" w:type="dxa"/>
            <w:tcPrChange w:id="1373" w:author="Matt Mitchell" w:date="2019-04-14T16:41:00Z">
              <w:tcPr>
                <w:tcW w:w="2965" w:type="dxa"/>
                <w:gridSpan w:val="2"/>
              </w:tcPr>
            </w:tcPrChange>
          </w:tcPr>
          <w:p w14:paraId="617FC596" w14:textId="5D0E3E90" w:rsidR="00667B59" w:rsidRPr="00AA6F2B" w:rsidRDefault="00667B59" w:rsidP="00667B59">
            <w:pPr>
              <w:rPr>
                <w:ins w:id="1374" w:author="Matt Mitchell" w:date="2019-04-14T14:20:00Z"/>
                <w:sz w:val="20"/>
                <w:szCs w:val="20"/>
                <w:rPrChange w:id="1375" w:author="Matt Mitchell" w:date="2019-04-14T16:39:00Z">
                  <w:rPr>
                    <w:ins w:id="1376" w:author="Matt Mitchell" w:date="2019-04-14T14:20:00Z"/>
                    <w:b/>
                    <w:color w:val="5B9BD5" w:themeColor="accent5"/>
                  </w:rPr>
                </w:rPrChange>
              </w:rPr>
            </w:pPr>
            <w:ins w:id="1377" w:author="Matt Mitchell [2]" w:date="2019-04-14T14:21:00Z">
              <w:r w:rsidRPr="00AA6F2B">
                <w:rPr>
                  <w:sz w:val="20"/>
                  <w:szCs w:val="20"/>
                  <w:rPrChange w:id="1378" w:author="Matt Mitchell" w:date="2019-04-14T16:39:00Z">
                    <w:rPr>
                      <w:rFonts w:ascii="-webkit-standard" w:hAnsi="-webkit-standard"/>
                      <w:b/>
                      <w:color w:val="FF0000"/>
                    </w:rPr>
                  </w:rPrChange>
                </w:rPr>
                <w:t>IAtmDataAccess</w:t>
              </w:r>
            </w:ins>
            <w:r w:rsidR="003A6E65">
              <w:rPr>
                <w:sz w:val="20"/>
                <w:szCs w:val="20"/>
              </w:rPr>
              <w:t>.java</w:t>
            </w:r>
          </w:p>
        </w:tc>
        <w:tc>
          <w:tcPr>
            <w:tcW w:w="1890" w:type="dxa"/>
            <w:tcPrChange w:id="1379" w:author="Matt Mitchell" w:date="2019-04-14T16:41:00Z">
              <w:tcPr>
                <w:tcW w:w="3515" w:type="dxa"/>
                <w:gridSpan w:val="3"/>
              </w:tcPr>
            </w:tcPrChange>
          </w:tcPr>
          <w:p w14:paraId="7DCBEC5F" w14:textId="51FC5C60" w:rsidR="00667B59" w:rsidRPr="00AA6F2B" w:rsidRDefault="00667B59" w:rsidP="00667B59">
            <w:pPr>
              <w:rPr>
                <w:ins w:id="1380" w:author="Matt Mitchell" w:date="2019-04-14T14:20:00Z"/>
                <w:sz w:val="20"/>
                <w:szCs w:val="20"/>
                <w:rPrChange w:id="1381" w:author="Matt Mitchell" w:date="2019-04-14T16:39:00Z">
                  <w:rPr>
                    <w:ins w:id="1382" w:author="Matt Mitchell" w:date="2019-04-14T14:20:00Z"/>
                  </w:rPr>
                </w:rPrChange>
              </w:rPr>
            </w:pPr>
            <w:ins w:id="1383" w:author="Matt Mitchell" w:date="2019-04-14T14:25:00Z">
              <w:r w:rsidRPr="00AA6F2B">
                <w:rPr>
                  <w:sz w:val="20"/>
                  <w:szCs w:val="20"/>
                  <w:rPrChange w:id="1384" w:author="Matt Mitchell" w:date="2019-04-14T16:39:00Z">
                    <w:rPr/>
                  </w:rPrChange>
                </w:rPr>
                <w:t xml:space="preserve">Interface definition for the data access layer </w:t>
              </w:r>
            </w:ins>
            <w:ins w:id="1385" w:author="Matt Mitchell" w:date="2019-04-14T14:26:00Z">
              <w:r w:rsidRPr="00AA6F2B">
                <w:rPr>
                  <w:sz w:val="20"/>
                  <w:szCs w:val="20"/>
                  <w:rPrChange w:id="1386" w:author="Matt Mitchell" w:date="2019-04-14T16:39:00Z">
                    <w:rPr/>
                  </w:rPrChange>
                </w:rPr>
                <w:t xml:space="preserve">used by the project.  </w:t>
              </w:r>
            </w:ins>
          </w:p>
        </w:tc>
        <w:tc>
          <w:tcPr>
            <w:tcW w:w="5220" w:type="dxa"/>
            <w:tcPrChange w:id="1387" w:author="Matt Mitchell" w:date="2019-04-14T16:41:00Z">
              <w:tcPr>
                <w:tcW w:w="3235" w:type="dxa"/>
                <w:gridSpan w:val="2"/>
              </w:tcPr>
            </w:tcPrChange>
          </w:tcPr>
          <w:p w14:paraId="40A0E8E7" w14:textId="5EF73C15" w:rsidR="00667B59" w:rsidRPr="00AA6F2B" w:rsidRDefault="00667B59" w:rsidP="00667B59">
            <w:pPr>
              <w:rPr>
                <w:ins w:id="1388" w:author="Matt Mitchell" w:date="2019-04-14T15:53:00Z"/>
                <w:b/>
                <w:sz w:val="20"/>
                <w:szCs w:val="20"/>
                <w:rPrChange w:id="1389" w:author="Matt Mitchell" w:date="2019-04-14T16:39:00Z">
                  <w:rPr>
                    <w:ins w:id="1390" w:author="Matt Mitchell" w:date="2019-04-14T15:53:00Z"/>
                  </w:rPr>
                </w:rPrChange>
              </w:rPr>
            </w:pPr>
            <w:ins w:id="1391" w:author="Matt Mitchell" w:date="2019-04-14T15:53:00Z">
              <w:r w:rsidRPr="00AA6F2B">
                <w:rPr>
                  <w:b/>
                  <w:sz w:val="20"/>
                  <w:szCs w:val="20"/>
                  <w:rPrChange w:id="1392" w:author="Matt Mitchell" w:date="2019-04-14T16:39:00Z">
                    <w:rPr>
                      <w:b/>
                    </w:rPr>
                  </w:rPrChange>
                </w:rPr>
                <w:t>Methods</w:t>
              </w:r>
            </w:ins>
          </w:p>
          <w:p w14:paraId="14653C3D" w14:textId="368CA174" w:rsidR="003A6E65" w:rsidRDefault="003A6E65" w:rsidP="00667B59">
            <w:pPr>
              <w:rPr>
                <w:sz w:val="20"/>
                <w:szCs w:val="20"/>
              </w:rPr>
            </w:pPr>
            <w:r w:rsidRPr="003A6E65">
              <w:rPr>
                <w:sz w:val="20"/>
                <w:szCs w:val="20"/>
              </w:rPr>
              <w:t xml:space="preserve">Boolean </w:t>
            </w:r>
            <w:proofErr w:type="gramStart"/>
            <w:r w:rsidRPr="003A6E65">
              <w:rPr>
                <w:sz w:val="20"/>
                <w:szCs w:val="20"/>
              </w:rPr>
              <w:t>Save(</w:t>
            </w:r>
            <w:proofErr w:type="gramEnd"/>
            <w:r w:rsidRPr="003A6E65">
              <w:rPr>
                <w:sz w:val="20"/>
                <w:szCs w:val="20"/>
              </w:rPr>
              <w:t>Boolean force)</w:t>
            </w:r>
          </w:p>
          <w:p w14:paraId="18066BD6" w14:textId="550AA4E8" w:rsidR="00667B59" w:rsidRPr="00AA6F2B" w:rsidRDefault="00667B59" w:rsidP="00667B59">
            <w:pPr>
              <w:rPr>
                <w:ins w:id="1393" w:author="Matt Mitchell" w:date="2019-04-14T15:52:00Z"/>
                <w:sz w:val="20"/>
                <w:szCs w:val="20"/>
                <w:rPrChange w:id="1394" w:author="Matt Mitchell" w:date="2019-04-14T16:39:00Z">
                  <w:rPr>
                    <w:ins w:id="1395" w:author="Matt Mitchell" w:date="2019-04-14T15:52:00Z"/>
                  </w:rPr>
                </w:rPrChange>
              </w:rPr>
            </w:pPr>
            <w:ins w:id="1396" w:author="Matt Mitchell" w:date="2019-04-14T15:52:00Z">
              <w:r w:rsidRPr="00AA6F2B">
                <w:rPr>
                  <w:sz w:val="20"/>
                  <w:szCs w:val="20"/>
                  <w:rPrChange w:id="1397" w:author="Matt Mitchell" w:date="2019-04-14T16:39:00Z">
                    <w:rPr/>
                  </w:rPrChange>
                </w:rPr>
                <w:t>List&lt;</w:t>
              </w:r>
              <w:proofErr w:type="spellStart"/>
              <w:r w:rsidRPr="00AA6F2B">
                <w:rPr>
                  <w:sz w:val="20"/>
                  <w:szCs w:val="20"/>
                  <w:rPrChange w:id="1398" w:author="Matt Mitchell" w:date="2019-04-14T16:39:00Z">
                    <w:rPr/>
                  </w:rPrChange>
                </w:rPr>
                <w:t>UserAccount</w:t>
              </w:r>
              <w:proofErr w:type="spellEnd"/>
              <w:r w:rsidRPr="00AA6F2B">
                <w:rPr>
                  <w:sz w:val="20"/>
                  <w:szCs w:val="20"/>
                  <w:rPrChange w:id="1399" w:author="Matt Mitchell" w:date="2019-04-14T16:39:00Z">
                    <w:rPr/>
                  </w:rPrChange>
                </w:rPr>
                <w:t xml:space="preserve">&gt; </w:t>
              </w:r>
              <w:proofErr w:type="spellStart"/>
              <w:proofErr w:type="gramStart"/>
              <w:r w:rsidRPr="00AA6F2B">
                <w:rPr>
                  <w:sz w:val="20"/>
                  <w:szCs w:val="20"/>
                  <w:rPrChange w:id="1400" w:author="Matt Mitchell" w:date="2019-04-14T16:39:00Z">
                    <w:rPr/>
                  </w:rPrChange>
                </w:rPr>
                <w:t>getAllUserAccounts</w:t>
              </w:r>
              <w:proofErr w:type="spellEnd"/>
              <w:r w:rsidRPr="00AA6F2B">
                <w:rPr>
                  <w:sz w:val="20"/>
                  <w:szCs w:val="20"/>
                  <w:rPrChange w:id="1401" w:author="Matt Mitchell" w:date="2019-04-14T16:39:00Z">
                    <w:rPr/>
                  </w:rPrChange>
                </w:rPr>
                <w:t>(</w:t>
              </w:r>
              <w:proofErr w:type="gramEnd"/>
              <w:r w:rsidRPr="00AA6F2B">
                <w:rPr>
                  <w:sz w:val="20"/>
                  <w:szCs w:val="20"/>
                  <w:rPrChange w:id="1402" w:author="Matt Mitchell" w:date="2019-04-14T16:39:00Z">
                    <w:rPr/>
                  </w:rPrChange>
                </w:rPr>
                <w:t>)</w:t>
              </w:r>
            </w:ins>
          </w:p>
          <w:p w14:paraId="5C790B91" w14:textId="77777777" w:rsidR="003A6E65" w:rsidRPr="00AA6F2B" w:rsidRDefault="003A6E65" w:rsidP="003A6E65">
            <w:pPr>
              <w:rPr>
                <w:ins w:id="1403" w:author="Matt Mitchell" w:date="2019-04-14T15:52:00Z"/>
                <w:sz w:val="20"/>
                <w:szCs w:val="20"/>
                <w:rPrChange w:id="1404" w:author="Matt Mitchell" w:date="2019-04-14T16:39:00Z">
                  <w:rPr>
                    <w:ins w:id="1405" w:author="Matt Mitchell" w:date="2019-04-14T15:52:00Z"/>
                  </w:rPr>
                </w:rPrChange>
              </w:rPr>
            </w:pPr>
            <w:proofErr w:type="spellStart"/>
            <w:ins w:id="1406" w:author="Matt Mitchell" w:date="2019-04-14T15:52:00Z">
              <w:r w:rsidRPr="00AA6F2B">
                <w:rPr>
                  <w:sz w:val="20"/>
                  <w:szCs w:val="20"/>
                  <w:rPrChange w:id="1407" w:author="Matt Mitchell" w:date="2019-04-14T16:39:00Z">
                    <w:rPr/>
                  </w:rPrChange>
                </w:rPr>
                <w:t>UserAccount</w:t>
              </w:r>
              <w:proofErr w:type="spellEnd"/>
              <w:r w:rsidRPr="00AA6F2B">
                <w:rPr>
                  <w:sz w:val="20"/>
                  <w:szCs w:val="20"/>
                  <w:rPrChange w:id="1408" w:author="Matt Mitchell" w:date="2019-04-14T16:39:00Z">
                    <w:rPr/>
                  </w:rPrChange>
                </w:rPr>
                <w:t xml:space="preserve"> </w:t>
              </w:r>
              <w:proofErr w:type="spellStart"/>
              <w:proofErr w:type="gramStart"/>
              <w:r w:rsidRPr="00AA6F2B">
                <w:rPr>
                  <w:sz w:val="20"/>
                  <w:szCs w:val="20"/>
                  <w:rPrChange w:id="1409" w:author="Matt Mitchell" w:date="2019-04-14T16:39:00Z">
                    <w:rPr/>
                  </w:rPrChange>
                </w:rPr>
                <w:t>findUserAccount</w:t>
              </w:r>
              <w:proofErr w:type="spellEnd"/>
              <w:r w:rsidRPr="00AA6F2B">
                <w:rPr>
                  <w:sz w:val="20"/>
                  <w:szCs w:val="20"/>
                  <w:rPrChange w:id="1410" w:author="Matt Mitchell" w:date="2019-04-14T16:39:00Z">
                    <w:rPr/>
                  </w:rPrChange>
                </w:rPr>
                <w:t>(</w:t>
              </w:r>
              <w:proofErr w:type="gramEnd"/>
              <w:r w:rsidRPr="00AA6F2B">
                <w:rPr>
                  <w:sz w:val="20"/>
                  <w:szCs w:val="20"/>
                  <w:rPrChange w:id="1411" w:author="Matt Mitchell" w:date="2019-04-14T16:39:00Z">
                    <w:rPr/>
                  </w:rPrChange>
                </w:rPr>
                <w:t xml:space="preserve">String </w:t>
              </w:r>
              <w:proofErr w:type="spellStart"/>
              <w:r w:rsidRPr="00AA6F2B">
                <w:rPr>
                  <w:sz w:val="20"/>
                  <w:szCs w:val="20"/>
                  <w:rPrChange w:id="1412" w:author="Matt Mitchell" w:date="2019-04-14T16:39:00Z">
                    <w:rPr/>
                  </w:rPrChange>
                </w:rPr>
                <w:t>userName</w:t>
              </w:r>
              <w:proofErr w:type="spellEnd"/>
              <w:r w:rsidRPr="00AA6F2B">
                <w:rPr>
                  <w:sz w:val="20"/>
                  <w:szCs w:val="20"/>
                  <w:rPrChange w:id="1413" w:author="Matt Mitchell" w:date="2019-04-14T16:39:00Z">
                    <w:rPr/>
                  </w:rPrChange>
                </w:rPr>
                <w:t>)</w:t>
              </w:r>
            </w:ins>
          </w:p>
          <w:p w14:paraId="4963B4B4" w14:textId="47C809FE" w:rsidR="00667B59" w:rsidRDefault="00667B59" w:rsidP="00667B59">
            <w:pPr>
              <w:rPr>
                <w:sz w:val="20"/>
                <w:szCs w:val="20"/>
              </w:rPr>
            </w:pPr>
            <w:ins w:id="1414" w:author="Matt Mitchell" w:date="2019-04-14T15:52:00Z">
              <w:r w:rsidRPr="00AA6F2B">
                <w:rPr>
                  <w:sz w:val="20"/>
                  <w:szCs w:val="20"/>
                  <w:rPrChange w:id="1415" w:author="Matt Mitchell" w:date="2019-04-14T16:39:00Z">
                    <w:rPr/>
                  </w:rPrChange>
                </w:rPr>
                <w:t>List&lt;</w:t>
              </w:r>
              <w:proofErr w:type="spellStart"/>
              <w:r w:rsidRPr="00AA6F2B">
                <w:rPr>
                  <w:sz w:val="20"/>
                  <w:szCs w:val="20"/>
                  <w:rPrChange w:id="1416" w:author="Matt Mitchell" w:date="2019-04-14T16:39:00Z">
                    <w:rPr/>
                  </w:rPrChange>
                </w:rPr>
                <w:t>BankAccount</w:t>
              </w:r>
              <w:proofErr w:type="spellEnd"/>
              <w:r w:rsidRPr="00AA6F2B">
                <w:rPr>
                  <w:sz w:val="20"/>
                  <w:szCs w:val="20"/>
                  <w:rPrChange w:id="1417" w:author="Matt Mitchell" w:date="2019-04-14T16:39:00Z">
                    <w:rPr/>
                  </w:rPrChange>
                </w:rPr>
                <w:t xml:space="preserve">&gt; </w:t>
              </w:r>
              <w:proofErr w:type="spellStart"/>
              <w:proofErr w:type="gramStart"/>
              <w:r w:rsidRPr="00AA6F2B">
                <w:rPr>
                  <w:sz w:val="20"/>
                  <w:szCs w:val="20"/>
                  <w:rPrChange w:id="1418" w:author="Matt Mitchell" w:date="2019-04-14T16:39:00Z">
                    <w:rPr/>
                  </w:rPrChange>
                </w:rPr>
                <w:t>findAllBankAccounts</w:t>
              </w:r>
              <w:proofErr w:type="spellEnd"/>
              <w:r w:rsidRPr="00AA6F2B">
                <w:rPr>
                  <w:sz w:val="20"/>
                  <w:szCs w:val="20"/>
                  <w:rPrChange w:id="1419" w:author="Matt Mitchell" w:date="2019-04-14T16:39:00Z">
                    <w:rPr/>
                  </w:rPrChange>
                </w:rPr>
                <w:t>(</w:t>
              </w:r>
              <w:proofErr w:type="spellStart"/>
              <w:proofErr w:type="gramEnd"/>
              <w:r w:rsidRPr="00AA6F2B">
                <w:rPr>
                  <w:sz w:val="20"/>
                  <w:szCs w:val="20"/>
                  <w:rPrChange w:id="1420" w:author="Matt Mitchell" w:date="2019-04-14T16:39:00Z">
                    <w:rPr/>
                  </w:rPrChange>
                </w:rPr>
                <w:t>UserAccount</w:t>
              </w:r>
              <w:proofErr w:type="spellEnd"/>
              <w:r w:rsidRPr="00AA6F2B">
                <w:rPr>
                  <w:sz w:val="20"/>
                  <w:szCs w:val="20"/>
                  <w:rPrChange w:id="1421" w:author="Matt Mitchell" w:date="2019-04-14T16:39:00Z">
                    <w:rPr/>
                  </w:rPrChange>
                </w:rPr>
                <w:t xml:space="preserve"> account)</w:t>
              </w:r>
            </w:ins>
          </w:p>
          <w:p w14:paraId="4E1710A9" w14:textId="6A8592B5" w:rsidR="003A6E65" w:rsidRPr="00AA6F2B" w:rsidRDefault="003A6E65" w:rsidP="003A6E65">
            <w:pPr>
              <w:rPr>
                <w:ins w:id="1422" w:author="Matt Mitchell" w:date="2019-04-14T15:52:00Z"/>
                <w:sz w:val="20"/>
                <w:szCs w:val="20"/>
                <w:rPrChange w:id="1423" w:author="Matt Mitchell" w:date="2019-04-14T16:39:00Z">
                  <w:rPr>
                    <w:ins w:id="1424" w:author="Matt Mitchell" w:date="2019-04-14T15:52:00Z"/>
                  </w:rPr>
                </w:rPrChange>
              </w:rPr>
            </w:pPr>
            <w:proofErr w:type="spellStart"/>
            <w:ins w:id="1425" w:author="Matt Mitchell" w:date="2019-04-14T15:52:00Z">
              <w:r w:rsidRPr="00AA6F2B">
                <w:rPr>
                  <w:sz w:val="20"/>
                  <w:szCs w:val="20"/>
                  <w:rPrChange w:id="1426" w:author="Matt Mitchell" w:date="2019-04-14T16:39:00Z">
                    <w:rPr/>
                  </w:rPrChange>
                </w:rPr>
                <w:t>BankAccount</w:t>
              </w:r>
              <w:proofErr w:type="spellEnd"/>
              <w:r w:rsidRPr="00AA6F2B">
                <w:rPr>
                  <w:sz w:val="20"/>
                  <w:szCs w:val="20"/>
                  <w:rPrChange w:id="1427" w:author="Matt Mitchell" w:date="2019-04-14T16:39:00Z">
                    <w:rPr/>
                  </w:rPrChange>
                </w:rPr>
                <w:t xml:space="preserve"> </w:t>
              </w:r>
              <w:proofErr w:type="spellStart"/>
              <w:proofErr w:type="gramStart"/>
              <w:r w:rsidRPr="00AA6F2B">
                <w:rPr>
                  <w:sz w:val="20"/>
                  <w:szCs w:val="20"/>
                  <w:rPrChange w:id="1428" w:author="Matt Mitchell" w:date="2019-04-14T16:39:00Z">
                    <w:rPr/>
                  </w:rPrChange>
                </w:rPr>
                <w:t>findBankAccount</w:t>
              </w:r>
              <w:proofErr w:type="spellEnd"/>
              <w:r w:rsidRPr="00AA6F2B">
                <w:rPr>
                  <w:sz w:val="20"/>
                  <w:szCs w:val="20"/>
                  <w:rPrChange w:id="1429" w:author="Matt Mitchell" w:date="2019-04-14T16:39:00Z">
                    <w:rPr/>
                  </w:rPrChange>
                </w:rPr>
                <w:t>(</w:t>
              </w:r>
            </w:ins>
            <w:proofErr w:type="gramEnd"/>
            <w:r>
              <w:rPr>
                <w:sz w:val="20"/>
                <w:szCs w:val="20"/>
              </w:rPr>
              <w:t xml:space="preserve">long </w:t>
            </w:r>
            <w:proofErr w:type="spellStart"/>
            <w:r>
              <w:rPr>
                <w:sz w:val="20"/>
                <w:szCs w:val="20"/>
              </w:rPr>
              <w:t>accountNumber</w:t>
            </w:r>
            <w:proofErr w:type="spellEnd"/>
            <w:ins w:id="1430" w:author="Matt Mitchell" w:date="2019-04-14T15:52:00Z">
              <w:r w:rsidRPr="00AA6F2B">
                <w:rPr>
                  <w:sz w:val="20"/>
                  <w:szCs w:val="20"/>
                  <w:rPrChange w:id="1431" w:author="Matt Mitchell" w:date="2019-04-14T16:39:00Z">
                    <w:rPr/>
                  </w:rPrChange>
                </w:rPr>
                <w:t>)</w:t>
              </w:r>
            </w:ins>
          </w:p>
          <w:p w14:paraId="6D281D4D" w14:textId="68A9E4AD" w:rsidR="00667B59" w:rsidRPr="00AA6F2B" w:rsidRDefault="00667B59" w:rsidP="00667B59">
            <w:pPr>
              <w:rPr>
                <w:ins w:id="1432" w:author="Matt Mitchell" w:date="2019-04-14T15:52:00Z"/>
                <w:sz w:val="20"/>
                <w:szCs w:val="20"/>
                <w:rPrChange w:id="1433" w:author="Matt Mitchell" w:date="2019-04-14T16:39:00Z">
                  <w:rPr>
                    <w:ins w:id="1434" w:author="Matt Mitchell" w:date="2019-04-14T15:52:00Z"/>
                  </w:rPr>
                </w:rPrChange>
              </w:rPr>
            </w:pPr>
            <w:ins w:id="1435" w:author="Matt Mitchell" w:date="2019-04-14T15:52:00Z">
              <w:r w:rsidRPr="00AA6F2B">
                <w:rPr>
                  <w:sz w:val="20"/>
                  <w:szCs w:val="20"/>
                  <w:rPrChange w:id="1436" w:author="Matt Mitchell" w:date="2019-04-14T16:39:00Z">
                    <w:rPr/>
                  </w:rPrChange>
                </w:rPr>
                <w:t xml:space="preserve">void </w:t>
              </w:r>
              <w:proofErr w:type="spellStart"/>
              <w:proofErr w:type="gramStart"/>
              <w:r w:rsidRPr="00AA6F2B">
                <w:rPr>
                  <w:sz w:val="20"/>
                  <w:szCs w:val="20"/>
                  <w:rPrChange w:id="1437" w:author="Matt Mitchell" w:date="2019-04-14T16:39:00Z">
                    <w:rPr/>
                  </w:rPrChange>
                </w:rPr>
                <w:t>addUserAccount</w:t>
              </w:r>
              <w:proofErr w:type="spellEnd"/>
              <w:r w:rsidRPr="00AA6F2B">
                <w:rPr>
                  <w:sz w:val="20"/>
                  <w:szCs w:val="20"/>
                  <w:rPrChange w:id="1438" w:author="Matt Mitchell" w:date="2019-04-14T16:39:00Z">
                    <w:rPr/>
                  </w:rPrChange>
                </w:rPr>
                <w:t>(</w:t>
              </w:r>
              <w:proofErr w:type="spellStart"/>
              <w:proofErr w:type="gramEnd"/>
              <w:r w:rsidRPr="00AA6F2B">
                <w:rPr>
                  <w:sz w:val="20"/>
                  <w:szCs w:val="20"/>
                  <w:rPrChange w:id="1439" w:author="Matt Mitchell" w:date="2019-04-14T16:39:00Z">
                    <w:rPr/>
                  </w:rPrChange>
                </w:rPr>
                <w:t>UserAccount</w:t>
              </w:r>
              <w:proofErr w:type="spellEnd"/>
              <w:r w:rsidRPr="00AA6F2B">
                <w:rPr>
                  <w:sz w:val="20"/>
                  <w:szCs w:val="20"/>
                  <w:rPrChange w:id="1440" w:author="Matt Mitchell" w:date="2019-04-14T16:39:00Z">
                    <w:rPr/>
                  </w:rPrChange>
                </w:rPr>
                <w:t xml:space="preserve"> account)</w:t>
              </w:r>
            </w:ins>
          </w:p>
          <w:p w14:paraId="36F8FD99" w14:textId="58B6AC12" w:rsidR="00667B59" w:rsidRPr="00AA6F2B" w:rsidRDefault="00667B59" w:rsidP="00667B59">
            <w:pPr>
              <w:rPr>
                <w:ins w:id="1441" w:author="Matt Mitchell" w:date="2019-04-14T15:52:00Z"/>
                <w:sz w:val="20"/>
                <w:szCs w:val="20"/>
                <w:rPrChange w:id="1442" w:author="Matt Mitchell" w:date="2019-04-14T16:39:00Z">
                  <w:rPr>
                    <w:ins w:id="1443" w:author="Matt Mitchell" w:date="2019-04-14T15:52:00Z"/>
                  </w:rPr>
                </w:rPrChange>
              </w:rPr>
            </w:pPr>
            <w:ins w:id="1444" w:author="Matt Mitchell" w:date="2019-04-14T15:52:00Z">
              <w:r w:rsidRPr="00AA6F2B">
                <w:rPr>
                  <w:sz w:val="20"/>
                  <w:szCs w:val="20"/>
                  <w:rPrChange w:id="1445" w:author="Matt Mitchell" w:date="2019-04-14T16:39:00Z">
                    <w:rPr/>
                  </w:rPrChange>
                </w:rPr>
                <w:t xml:space="preserve">void </w:t>
              </w:r>
              <w:proofErr w:type="spellStart"/>
              <w:proofErr w:type="gramStart"/>
              <w:r w:rsidRPr="00AA6F2B">
                <w:rPr>
                  <w:sz w:val="20"/>
                  <w:szCs w:val="20"/>
                  <w:rPrChange w:id="1446" w:author="Matt Mitchell" w:date="2019-04-14T16:39:00Z">
                    <w:rPr/>
                  </w:rPrChange>
                </w:rPr>
                <w:t>addBankAccount</w:t>
              </w:r>
              <w:proofErr w:type="spellEnd"/>
              <w:r w:rsidRPr="00AA6F2B">
                <w:rPr>
                  <w:sz w:val="20"/>
                  <w:szCs w:val="20"/>
                  <w:rPrChange w:id="1447" w:author="Matt Mitchell" w:date="2019-04-14T16:39:00Z">
                    <w:rPr/>
                  </w:rPrChange>
                </w:rPr>
                <w:t>(</w:t>
              </w:r>
              <w:proofErr w:type="spellStart"/>
              <w:proofErr w:type="gramEnd"/>
              <w:r w:rsidRPr="00AA6F2B">
                <w:rPr>
                  <w:sz w:val="20"/>
                  <w:szCs w:val="20"/>
                  <w:rPrChange w:id="1448" w:author="Matt Mitchell" w:date="2019-04-14T16:39:00Z">
                    <w:rPr/>
                  </w:rPrChange>
                </w:rPr>
                <w:t>BankAccount</w:t>
              </w:r>
              <w:proofErr w:type="spellEnd"/>
              <w:r w:rsidRPr="00AA6F2B">
                <w:rPr>
                  <w:sz w:val="20"/>
                  <w:szCs w:val="20"/>
                  <w:rPrChange w:id="1449" w:author="Matt Mitchell" w:date="2019-04-14T16:39:00Z">
                    <w:rPr/>
                  </w:rPrChange>
                </w:rPr>
                <w:t xml:space="preserve"> account)</w:t>
              </w:r>
            </w:ins>
          </w:p>
          <w:p w14:paraId="02EB9392" w14:textId="76957620" w:rsidR="00667B59" w:rsidRPr="00AA6F2B" w:rsidRDefault="00667B59" w:rsidP="00667B59">
            <w:pPr>
              <w:rPr>
                <w:ins w:id="1450" w:author="Matt Mitchell" w:date="2019-04-14T15:52:00Z"/>
                <w:sz w:val="20"/>
                <w:szCs w:val="20"/>
                <w:rPrChange w:id="1451" w:author="Matt Mitchell" w:date="2019-04-14T16:39:00Z">
                  <w:rPr>
                    <w:ins w:id="1452" w:author="Matt Mitchell" w:date="2019-04-14T15:52:00Z"/>
                  </w:rPr>
                </w:rPrChange>
              </w:rPr>
            </w:pPr>
            <w:ins w:id="1453" w:author="Matt Mitchell" w:date="2019-04-14T15:52:00Z">
              <w:r w:rsidRPr="00AA6F2B">
                <w:rPr>
                  <w:sz w:val="20"/>
                  <w:szCs w:val="20"/>
                  <w:rPrChange w:id="1454" w:author="Matt Mitchell" w:date="2019-04-14T16:39:00Z">
                    <w:rPr/>
                  </w:rPrChange>
                </w:rPr>
                <w:t xml:space="preserve">void </w:t>
              </w:r>
              <w:proofErr w:type="spellStart"/>
              <w:proofErr w:type="gramStart"/>
              <w:r w:rsidRPr="00AA6F2B">
                <w:rPr>
                  <w:sz w:val="20"/>
                  <w:szCs w:val="20"/>
                  <w:rPrChange w:id="1455" w:author="Matt Mitchell" w:date="2019-04-14T16:39:00Z">
                    <w:rPr/>
                  </w:rPrChange>
                </w:rPr>
                <w:t>addTransaction</w:t>
              </w:r>
              <w:proofErr w:type="spellEnd"/>
              <w:r w:rsidRPr="00AA6F2B">
                <w:rPr>
                  <w:sz w:val="20"/>
                  <w:szCs w:val="20"/>
                  <w:rPrChange w:id="1456" w:author="Matt Mitchell" w:date="2019-04-14T16:39:00Z">
                    <w:rPr/>
                  </w:rPrChange>
                </w:rPr>
                <w:t>(</w:t>
              </w:r>
              <w:proofErr w:type="gramEnd"/>
              <w:r w:rsidRPr="00AA6F2B">
                <w:rPr>
                  <w:sz w:val="20"/>
                  <w:szCs w:val="20"/>
                  <w:rPrChange w:id="1457" w:author="Matt Mitchell" w:date="2019-04-14T16:39:00Z">
                    <w:rPr/>
                  </w:rPrChange>
                </w:rPr>
                <w:t>Transaction transaction)</w:t>
              </w:r>
            </w:ins>
          </w:p>
          <w:p w14:paraId="2D21C60A" w14:textId="1687E7B3" w:rsidR="00667B59" w:rsidRPr="00AA6F2B" w:rsidDel="00336190" w:rsidRDefault="00667B59" w:rsidP="00667B59">
            <w:pPr>
              <w:rPr>
                <w:ins w:id="1458" w:author="Matt Mitchell [2]" w:date="2019-04-14T14:21:00Z"/>
                <w:del w:id="1459" w:author="Matt Mitchell" w:date="2019-04-14T15:52:00Z"/>
                <w:sz w:val="20"/>
                <w:szCs w:val="20"/>
                <w:rPrChange w:id="1460" w:author="Matt Mitchell" w:date="2019-04-14T16:39:00Z">
                  <w:rPr>
                    <w:ins w:id="1461" w:author="Matt Mitchell [2]" w:date="2019-04-14T14:21:00Z"/>
                    <w:del w:id="1462" w:author="Matt Mitchell" w:date="2019-04-14T15:52:00Z"/>
                    <w:rFonts w:ascii="-webkit-standard" w:hAnsi="-webkit-standard"/>
                  </w:rPr>
                </w:rPrChange>
              </w:rPr>
            </w:pPr>
            <w:ins w:id="1463" w:author="Matt Mitchell" w:date="2019-04-14T15:52:00Z">
              <w:r w:rsidRPr="00AA6F2B">
                <w:rPr>
                  <w:sz w:val="20"/>
                  <w:szCs w:val="20"/>
                  <w:rPrChange w:id="1464" w:author="Matt Mitchell" w:date="2019-04-14T16:39:00Z">
                    <w:rPr/>
                  </w:rPrChange>
                </w:rPr>
                <w:lastRenderedPageBreak/>
                <w:t xml:space="preserve">List&lt;Transaction&gt; </w:t>
              </w:r>
              <w:proofErr w:type="spellStart"/>
              <w:proofErr w:type="gramStart"/>
              <w:r w:rsidRPr="00AA6F2B">
                <w:rPr>
                  <w:sz w:val="20"/>
                  <w:szCs w:val="20"/>
                  <w:rPrChange w:id="1465" w:author="Matt Mitchell" w:date="2019-04-14T16:39:00Z">
                    <w:rPr/>
                  </w:rPrChange>
                </w:rPr>
                <w:t>getTransactionsForUser</w:t>
              </w:r>
              <w:proofErr w:type="spellEnd"/>
              <w:r w:rsidRPr="00AA6F2B">
                <w:rPr>
                  <w:sz w:val="20"/>
                  <w:szCs w:val="20"/>
                  <w:rPrChange w:id="1466" w:author="Matt Mitchell" w:date="2019-04-14T16:39:00Z">
                    <w:rPr/>
                  </w:rPrChange>
                </w:rPr>
                <w:t>(</w:t>
              </w:r>
              <w:proofErr w:type="spellStart"/>
              <w:proofErr w:type="gramEnd"/>
              <w:r w:rsidRPr="00AA6F2B">
                <w:rPr>
                  <w:sz w:val="20"/>
                  <w:szCs w:val="20"/>
                  <w:rPrChange w:id="1467" w:author="Matt Mitchell" w:date="2019-04-14T16:39:00Z">
                    <w:rPr/>
                  </w:rPrChange>
                </w:rPr>
                <w:t>UserAccount</w:t>
              </w:r>
              <w:proofErr w:type="spellEnd"/>
              <w:r w:rsidRPr="00AA6F2B">
                <w:rPr>
                  <w:sz w:val="20"/>
                  <w:szCs w:val="20"/>
                  <w:rPrChange w:id="1468" w:author="Matt Mitchell" w:date="2019-04-14T16:39:00Z">
                    <w:rPr/>
                  </w:rPrChange>
                </w:rPr>
                <w:t xml:space="preserve"> user)</w:t>
              </w:r>
            </w:ins>
            <w:ins w:id="1469" w:author="Matt Mitchell [2]" w:date="2019-04-14T14:21:00Z">
              <w:del w:id="1470" w:author="Matt Mitchell" w:date="2019-04-14T15:52:00Z">
                <w:r w:rsidRPr="00AA6F2B" w:rsidDel="00336190">
                  <w:rPr>
                    <w:sz w:val="20"/>
                    <w:szCs w:val="20"/>
                    <w:rPrChange w:id="1471" w:author="Matt Mitchell" w:date="2019-04-14T16:39:00Z">
                      <w:rPr>
                        <w:rFonts w:ascii="-webkit-standard" w:hAnsi="-webkit-standard"/>
                      </w:rPr>
                    </w:rPrChange>
                  </w:rPr>
                  <w:delText>getAllUserAccounts() : List&lt;UserAccount&gt;</w:delText>
                </w:r>
              </w:del>
            </w:ins>
          </w:p>
          <w:p w14:paraId="03B73F89" w14:textId="24E0EA43" w:rsidR="00667B59" w:rsidRPr="00AA6F2B" w:rsidDel="00336190" w:rsidRDefault="00667B59" w:rsidP="00667B59">
            <w:pPr>
              <w:rPr>
                <w:ins w:id="1472" w:author="Matt Mitchell [2]" w:date="2019-04-14T14:21:00Z"/>
                <w:del w:id="1473" w:author="Matt Mitchell" w:date="2019-04-14T15:52:00Z"/>
                <w:sz w:val="20"/>
                <w:szCs w:val="20"/>
                <w:rPrChange w:id="1474" w:author="Matt Mitchell" w:date="2019-04-14T16:39:00Z">
                  <w:rPr>
                    <w:ins w:id="1475" w:author="Matt Mitchell [2]" w:date="2019-04-14T14:21:00Z"/>
                    <w:del w:id="1476" w:author="Matt Mitchell" w:date="2019-04-14T15:52:00Z"/>
                    <w:rFonts w:ascii="-webkit-standard" w:hAnsi="-webkit-standard"/>
                  </w:rPr>
                </w:rPrChange>
              </w:rPr>
            </w:pPr>
            <w:ins w:id="1477" w:author="Matt Mitchell [2]" w:date="2019-04-14T14:21:00Z">
              <w:del w:id="1478" w:author="Matt Mitchell" w:date="2019-04-14T15:52:00Z">
                <w:r w:rsidRPr="00AA6F2B" w:rsidDel="00336190">
                  <w:rPr>
                    <w:sz w:val="20"/>
                    <w:szCs w:val="20"/>
                    <w:rPrChange w:id="1479" w:author="Matt Mitchell" w:date="2019-04-14T16:39:00Z">
                      <w:rPr>
                        <w:rFonts w:ascii="-webkit-standard" w:hAnsi="-webkit-standard"/>
                      </w:rPr>
                    </w:rPrChange>
                  </w:rPr>
                  <w:delText>findAllBankAccountsForUser(account : User)</w:delText>
                </w:r>
              </w:del>
            </w:ins>
          </w:p>
          <w:p w14:paraId="280D0C57" w14:textId="6A048487" w:rsidR="00667B59" w:rsidRPr="00AA6F2B" w:rsidDel="00336190" w:rsidRDefault="00667B59" w:rsidP="00667B59">
            <w:pPr>
              <w:rPr>
                <w:ins w:id="1480" w:author="Matt Mitchell [2]" w:date="2019-04-14T14:21:00Z"/>
                <w:del w:id="1481" w:author="Matt Mitchell" w:date="2019-04-14T15:52:00Z"/>
                <w:sz w:val="20"/>
                <w:szCs w:val="20"/>
                <w:rPrChange w:id="1482" w:author="Matt Mitchell" w:date="2019-04-14T16:39:00Z">
                  <w:rPr>
                    <w:ins w:id="1483" w:author="Matt Mitchell [2]" w:date="2019-04-14T14:21:00Z"/>
                    <w:del w:id="1484" w:author="Matt Mitchell" w:date="2019-04-14T15:52:00Z"/>
                    <w:rFonts w:ascii="-webkit-standard" w:hAnsi="-webkit-standard"/>
                  </w:rPr>
                </w:rPrChange>
              </w:rPr>
            </w:pPr>
            <w:ins w:id="1485" w:author="Matt Mitchell [2]" w:date="2019-04-14T14:21:00Z">
              <w:del w:id="1486" w:author="Matt Mitchell" w:date="2019-04-14T15:52:00Z">
                <w:r w:rsidRPr="00AA6F2B" w:rsidDel="00336190">
                  <w:rPr>
                    <w:sz w:val="20"/>
                    <w:szCs w:val="20"/>
                    <w:rPrChange w:id="1487" w:author="Matt Mitchell" w:date="2019-04-14T16:39:00Z">
                      <w:rPr>
                        <w:rFonts w:ascii="-webkit-standard" w:hAnsi="-webkit-standard"/>
                      </w:rPr>
                    </w:rPrChange>
                  </w:rPr>
                  <w:delText>findUserAccount ( userName : String) UserAccount</w:delText>
                </w:r>
              </w:del>
            </w:ins>
          </w:p>
          <w:p w14:paraId="179F2778" w14:textId="6FB745ED" w:rsidR="00667B59" w:rsidRPr="00AA6F2B" w:rsidDel="00336190" w:rsidRDefault="00667B59" w:rsidP="00667B59">
            <w:pPr>
              <w:rPr>
                <w:ins w:id="1488" w:author="Matt Mitchell [2]" w:date="2019-04-14T14:21:00Z"/>
                <w:del w:id="1489" w:author="Matt Mitchell" w:date="2019-04-14T15:52:00Z"/>
                <w:sz w:val="20"/>
                <w:szCs w:val="20"/>
                <w:rPrChange w:id="1490" w:author="Matt Mitchell" w:date="2019-04-14T16:39:00Z">
                  <w:rPr>
                    <w:ins w:id="1491" w:author="Matt Mitchell [2]" w:date="2019-04-14T14:21:00Z"/>
                    <w:del w:id="1492" w:author="Matt Mitchell" w:date="2019-04-14T15:52:00Z"/>
                    <w:rFonts w:ascii="-webkit-standard" w:hAnsi="-webkit-standard"/>
                  </w:rPr>
                </w:rPrChange>
              </w:rPr>
            </w:pPr>
            <w:ins w:id="1493" w:author="Matt Mitchell [2]" w:date="2019-04-14T14:21:00Z">
              <w:del w:id="1494" w:author="Matt Mitchell" w:date="2019-04-14T15:52:00Z">
                <w:r w:rsidRPr="00AA6F2B" w:rsidDel="00336190">
                  <w:rPr>
                    <w:sz w:val="20"/>
                    <w:szCs w:val="20"/>
                    <w:rPrChange w:id="1495" w:author="Matt Mitchell" w:date="2019-04-14T16:39:00Z">
                      <w:rPr>
                        <w:rFonts w:ascii="-webkit-standard" w:hAnsi="-webkit-standard"/>
                      </w:rPr>
                    </w:rPrChange>
                  </w:rPr>
                  <w:delText>addUserAccount( account : UserAccount)</w:delText>
                </w:r>
              </w:del>
            </w:ins>
          </w:p>
          <w:p w14:paraId="4FB9F378" w14:textId="2A583413" w:rsidR="00667B59" w:rsidRPr="00AA6F2B" w:rsidDel="00336190" w:rsidRDefault="00667B59" w:rsidP="00667B59">
            <w:pPr>
              <w:rPr>
                <w:ins w:id="1496" w:author="Matt Mitchell [2]" w:date="2019-04-14T14:21:00Z"/>
                <w:del w:id="1497" w:author="Matt Mitchell" w:date="2019-04-14T15:52:00Z"/>
                <w:sz w:val="20"/>
                <w:szCs w:val="20"/>
                <w:rPrChange w:id="1498" w:author="Matt Mitchell" w:date="2019-04-14T16:39:00Z">
                  <w:rPr>
                    <w:ins w:id="1499" w:author="Matt Mitchell [2]" w:date="2019-04-14T14:21:00Z"/>
                    <w:del w:id="1500" w:author="Matt Mitchell" w:date="2019-04-14T15:52:00Z"/>
                    <w:rFonts w:ascii="-webkit-standard" w:hAnsi="-webkit-standard"/>
                  </w:rPr>
                </w:rPrChange>
              </w:rPr>
            </w:pPr>
            <w:ins w:id="1501" w:author="Matt Mitchell [2]" w:date="2019-04-14T14:21:00Z">
              <w:del w:id="1502" w:author="Matt Mitchell" w:date="2019-04-14T15:52:00Z">
                <w:r w:rsidRPr="00AA6F2B" w:rsidDel="00336190">
                  <w:rPr>
                    <w:sz w:val="20"/>
                    <w:szCs w:val="20"/>
                    <w:rPrChange w:id="1503" w:author="Matt Mitchell" w:date="2019-04-14T16:39:00Z">
                      <w:rPr>
                        <w:rFonts w:ascii="-webkit-standard" w:hAnsi="-webkit-standard"/>
                      </w:rPr>
                    </w:rPrChange>
                  </w:rPr>
                  <w:delText>addBankAccount(account : BankAccount)</w:delText>
                </w:r>
              </w:del>
            </w:ins>
          </w:p>
          <w:p w14:paraId="64813F55" w14:textId="6905A135" w:rsidR="00667B59" w:rsidRPr="00AA6F2B" w:rsidRDefault="00667B59" w:rsidP="00667B59">
            <w:pPr>
              <w:rPr>
                <w:ins w:id="1504" w:author="Matt Mitchell" w:date="2019-04-14T14:20:00Z"/>
                <w:sz w:val="20"/>
                <w:szCs w:val="20"/>
                <w:rPrChange w:id="1505" w:author="Matt Mitchell" w:date="2019-04-14T16:39:00Z">
                  <w:rPr>
                    <w:ins w:id="1506" w:author="Matt Mitchell" w:date="2019-04-14T14:20:00Z"/>
                    <w:rFonts w:ascii="-webkit-standard" w:hAnsi="-webkit-standard"/>
                  </w:rPr>
                </w:rPrChange>
              </w:rPr>
            </w:pPr>
            <w:ins w:id="1507" w:author="Matt Mitchell [2]" w:date="2019-04-14T14:21:00Z">
              <w:del w:id="1508" w:author="Matt Mitchell" w:date="2019-04-14T15:52:00Z">
                <w:r w:rsidRPr="00AA6F2B" w:rsidDel="00336190">
                  <w:rPr>
                    <w:sz w:val="20"/>
                    <w:szCs w:val="20"/>
                    <w:rPrChange w:id="1509" w:author="Matt Mitchell" w:date="2019-04-14T16:39:00Z">
                      <w:rPr>
                        <w:rFonts w:ascii="-webkit-standard" w:hAnsi="-webkit-standard"/>
                      </w:rPr>
                    </w:rPrChange>
                  </w:rPr>
                  <w:delText>addTransaction(transaction : Transaction)</w:delText>
                </w:r>
              </w:del>
            </w:ins>
          </w:p>
        </w:tc>
      </w:tr>
      <w:tr w:rsidR="00667B59" w:rsidRPr="00B00560" w14:paraId="0ADEF7DD" w14:textId="77777777" w:rsidTr="00280B93">
        <w:trPr>
          <w:ins w:id="1510" w:author="Matt Mitchell" w:date="2019-04-14T14:26:00Z"/>
          <w:trPrChange w:id="1511" w:author="Matt Mitchell" w:date="2019-04-14T16:41:00Z">
            <w:trPr>
              <w:gridAfter w:val="0"/>
            </w:trPr>
          </w:trPrChange>
        </w:trPr>
        <w:tc>
          <w:tcPr>
            <w:tcW w:w="2785" w:type="dxa"/>
            <w:tcPrChange w:id="1512" w:author="Matt Mitchell" w:date="2019-04-14T16:41:00Z">
              <w:tcPr>
                <w:tcW w:w="2965" w:type="dxa"/>
                <w:gridSpan w:val="2"/>
              </w:tcPr>
            </w:tcPrChange>
          </w:tcPr>
          <w:p w14:paraId="0EA1A2D4" w14:textId="3700466B" w:rsidR="00667B59" w:rsidRPr="00AA6F2B" w:rsidRDefault="00667B59" w:rsidP="00667B59">
            <w:pPr>
              <w:rPr>
                <w:ins w:id="1513" w:author="Matt Mitchell" w:date="2019-04-14T14:26:00Z"/>
                <w:sz w:val="20"/>
                <w:szCs w:val="20"/>
                <w:rPrChange w:id="1514" w:author="Matt Mitchell" w:date="2019-04-14T16:39:00Z">
                  <w:rPr>
                    <w:ins w:id="1515" w:author="Matt Mitchell" w:date="2019-04-14T14:26:00Z"/>
                  </w:rPr>
                </w:rPrChange>
              </w:rPr>
            </w:pPr>
            <w:ins w:id="1516" w:author="Matt Mitchell [2]" w:date="2019-04-14T14:27:00Z">
              <w:r w:rsidRPr="00AA6F2B">
                <w:rPr>
                  <w:sz w:val="20"/>
                  <w:szCs w:val="20"/>
                  <w:rPrChange w:id="1517" w:author="Matt Mitchell" w:date="2019-04-14T16:39:00Z">
                    <w:rPr/>
                  </w:rPrChange>
                </w:rPr>
                <w:lastRenderedPageBreak/>
                <w:t>XmlDataAccess.java</w:t>
              </w:r>
            </w:ins>
          </w:p>
        </w:tc>
        <w:tc>
          <w:tcPr>
            <w:tcW w:w="1890" w:type="dxa"/>
            <w:tcPrChange w:id="1518" w:author="Matt Mitchell" w:date="2019-04-14T16:41:00Z">
              <w:tcPr>
                <w:tcW w:w="3515" w:type="dxa"/>
                <w:gridSpan w:val="3"/>
              </w:tcPr>
            </w:tcPrChange>
          </w:tcPr>
          <w:p w14:paraId="69F0526A" w14:textId="469CC3C0" w:rsidR="00667B59" w:rsidRPr="00AA6F2B" w:rsidRDefault="00667B59" w:rsidP="00667B59">
            <w:pPr>
              <w:rPr>
                <w:ins w:id="1519" w:author="Matt Mitchell" w:date="2019-04-14T14:26:00Z"/>
                <w:sz w:val="20"/>
                <w:szCs w:val="20"/>
                <w:rPrChange w:id="1520" w:author="Matt Mitchell" w:date="2019-04-14T16:39:00Z">
                  <w:rPr>
                    <w:ins w:id="1521" w:author="Matt Mitchell" w:date="2019-04-14T14:26:00Z"/>
                  </w:rPr>
                </w:rPrChange>
              </w:rPr>
            </w:pPr>
            <w:ins w:id="1522" w:author="Matt Mitchell" w:date="2019-04-14T14:27:00Z">
              <w:r w:rsidRPr="00AA6F2B">
                <w:rPr>
                  <w:sz w:val="20"/>
                  <w:szCs w:val="20"/>
                  <w:rPrChange w:id="1523" w:author="Matt Mitchell" w:date="2019-04-14T16:39:00Z">
                    <w:rPr/>
                  </w:rPrChange>
                </w:rPr>
                <w:t xml:space="preserve">Concrete implementation of the </w:t>
              </w:r>
              <w:proofErr w:type="spellStart"/>
              <w:r w:rsidRPr="00AA6F2B">
                <w:rPr>
                  <w:sz w:val="20"/>
                  <w:szCs w:val="20"/>
                  <w:rPrChange w:id="1524" w:author="Matt Mitchell" w:date="2019-04-14T16:39:00Z">
                    <w:rPr/>
                  </w:rPrChange>
                </w:rPr>
                <w:t>IAtmDataAccess</w:t>
              </w:r>
              <w:proofErr w:type="spellEnd"/>
              <w:r w:rsidRPr="00AA6F2B">
                <w:rPr>
                  <w:sz w:val="20"/>
                  <w:szCs w:val="20"/>
                  <w:rPrChange w:id="1525" w:author="Matt Mitchell" w:date="2019-04-14T16:39:00Z">
                    <w:rPr/>
                  </w:rPrChange>
                </w:rPr>
                <w:t xml:space="preserve"> interface.  </w:t>
              </w:r>
            </w:ins>
            <w:ins w:id="1526" w:author="Matt Mitchell" w:date="2019-04-14T14:28:00Z">
              <w:r w:rsidRPr="00AA6F2B">
                <w:rPr>
                  <w:sz w:val="20"/>
                  <w:szCs w:val="20"/>
                  <w:rPrChange w:id="1527" w:author="Matt Mitchell" w:date="2019-04-14T16:39:00Z">
                    <w:rPr/>
                  </w:rPrChange>
                </w:rPr>
                <w:t xml:space="preserve">Used to store data records into an xml </w:t>
              </w:r>
            </w:ins>
            <w:ins w:id="1528" w:author="Matt Mitchell" w:date="2019-04-14T14:29:00Z">
              <w:r w:rsidRPr="00AA6F2B">
                <w:rPr>
                  <w:sz w:val="20"/>
                  <w:szCs w:val="20"/>
                  <w:rPrChange w:id="1529" w:author="Matt Mitchell" w:date="2019-04-14T16:39:00Z">
                    <w:rPr/>
                  </w:rPrChange>
                </w:rPr>
                <w:t>file.</w:t>
              </w:r>
            </w:ins>
          </w:p>
        </w:tc>
        <w:tc>
          <w:tcPr>
            <w:tcW w:w="5220" w:type="dxa"/>
            <w:tcPrChange w:id="1530" w:author="Matt Mitchell" w:date="2019-04-14T16:41:00Z">
              <w:tcPr>
                <w:tcW w:w="3235" w:type="dxa"/>
                <w:gridSpan w:val="2"/>
              </w:tcPr>
            </w:tcPrChange>
          </w:tcPr>
          <w:p w14:paraId="0BAC637B" w14:textId="77777777" w:rsidR="00667B59" w:rsidRPr="00AA6F2B" w:rsidRDefault="00667B59" w:rsidP="00667B59">
            <w:pPr>
              <w:rPr>
                <w:ins w:id="1531" w:author="Matt Mitchell" w:date="2019-04-14T15:53:00Z"/>
                <w:b/>
                <w:sz w:val="20"/>
                <w:szCs w:val="20"/>
                <w:rPrChange w:id="1532" w:author="Matt Mitchell" w:date="2019-04-14T16:39:00Z">
                  <w:rPr>
                    <w:ins w:id="1533" w:author="Matt Mitchell" w:date="2019-04-14T15:53:00Z"/>
                    <w:b/>
                  </w:rPr>
                </w:rPrChange>
              </w:rPr>
            </w:pPr>
            <w:ins w:id="1534" w:author="Matt Mitchell" w:date="2019-04-14T15:53:00Z">
              <w:r w:rsidRPr="00AA6F2B">
                <w:rPr>
                  <w:b/>
                  <w:sz w:val="20"/>
                  <w:szCs w:val="20"/>
                  <w:rPrChange w:id="1535" w:author="Matt Mitchell" w:date="2019-04-14T16:39:00Z">
                    <w:rPr>
                      <w:b/>
                    </w:rPr>
                  </w:rPrChange>
                </w:rPr>
                <w:t>Attributes</w:t>
              </w:r>
            </w:ins>
          </w:p>
          <w:p w14:paraId="13893E5B" w14:textId="77777777" w:rsidR="00667B59" w:rsidRPr="00AA6F2B" w:rsidRDefault="00667B59" w:rsidP="00667B59">
            <w:pPr>
              <w:rPr>
                <w:ins w:id="1536" w:author="Matt Mitchell" w:date="2019-04-14T15:54:00Z"/>
                <w:sz w:val="20"/>
                <w:szCs w:val="20"/>
                <w:rPrChange w:id="1537" w:author="Matt Mitchell" w:date="2019-04-14T16:39:00Z">
                  <w:rPr>
                    <w:ins w:id="1538" w:author="Matt Mitchell" w:date="2019-04-14T15:54:00Z"/>
                  </w:rPr>
                </w:rPrChange>
              </w:rPr>
            </w:pPr>
            <w:ins w:id="1539" w:author="Matt Mitchell" w:date="2019-04-14T15:54:00Z">
              <w:r w:rsidRPr="00AA6F2B">
                <w:rPr>
                  <w:sz w:val="20"/>
                  <w:szCs w:val="20"/>
                  <w:rPrChange w:id="1540" w:author="Matt Mitchell" w:date="2019-04-14T16:39:00Z">
                    <w:rPr/>
                  </w:rPrChange>
                </w:rPr>
                <w:t xml:space="preserve">String </w:t>
              </w:r>
              <w:proofErr w:type="spellStart"/>
              <w:r w:rsidRPr="00AA6F2B">
                <w:rPr>
                  <w:sz w:val="20"/>
                  <w:szCs w:val="20"/>
                  <w:rPrChange w:id="1541" w:author="Matt Mitchell" w:date="2019-04-14T16:39:00Z">
                    <w:rPr/>
                  </w:rPrChange>
                </w:rPr>
                <w:t>filePath</w:t>
              </w:r>
              <w:proofErr w:type="spellEnd"/>
            </w:ins>
          </w:p>
          <w:p w14:paraId="1329DE56" w14:textId="77777777" w:rsidR="00667B59" w:rsidRPr="00AA6F2B" w:rsidRDefault="00667B59" w:rsidP="00667B59">
            <w:pPr>
              <w:rPr>
                <w:ins w:id="1542" w:author="Matt Mitchell" w:date="2019-04-14T15:54:00Z"/>
                <w:sz w:val="20"/>
                <w:szCs w:val="20"/>
                <w:rPrChange w:id="1543" w:author="Matt Mitchell" w:date="2019-04-14T16:39:00Z">
                  <w:rPr>
                    <w:ins w:id="1544" w:author="Matt Mitchell" w:date="2019-04-14T15:54:00Z"/>
                  </w:rPr>
                </w:rPrChange>
              </w:rPr>
            </w:pPr>
            <w:ins w:id="1545" w:author="Matt Mitchell" w:date="2019-04-14T15:54:00Z">
              <w:r w:rsidRPr="00AA6F2B">
                <w:rPr>
                  <w:sz w:val="20"/>
                  <w:szCs w:val="20"/>
                  <w:rPrChange w:id="1546" w:author="Matt Mitchell" w:date="2019-04-14T16:39:00Z">
                    <w:rPr/>
                  </w:rPrChange>
                </w:rPr>
                <w:t xml:space="preserve">Boolean dirty </w:t>
              </w:r>
            </w:ins>
          </w:p>
          <w:p w14:paraId="48434256" w14:textId="77777777" w:rsidR="00667B59" w:rsidRPr="00AA6F2B" w:rsidRDefault="00667B59" w:rsidP="00667B59">
            <w:pPr>
              <w:rPr>
                <w:ins w:id="1547" w:author="Matt Mitchell" w:date="2019-04-14T15:54:00Z"/>
                <w:sz w:val="20"/>
                <w:szCs w:val="20"/>
                <w:rPrChange w:id="1548" w:author="Matt Mitchell" w:date="2019-04-14T16:39:00Z">
                  <w:rPr>
                    <w:ins w:id="1549" w:author="Matt Mitchell" w:date="2019-04-14T15:54:00Z"/>
                  </w:rPr>
                </w:rPrChange>
              </w:rPr>
            </w:pPr>
            <w:proofErr w:type="spellStart"/>
            <w:proofErr w:type="gramStart"/>
            <w:ins w:id="1550" w:author="Matt Mitchell" w:date="2019-04-14T15:54:00Z">
              <w:r w:rsidRPr="00AA6F2B">
                <w:rPr>
                  <w:sz w:val="20"/>
                  <w:szCs w:val="20"/>
                  <w:rPrChange w:id="1551" w:author="Matt Mitchell" w:date="2019-04-14T16:39:00Z">
                    <w:rPr/>
                  </w:rPrChange>
                </w:rPr>
                <w:t>AtmData</w:t>
              </w:r>
              <w:proofErr w:type="spellEnd"/>
              <w:r w:rsidRPr="00AA6F2B">
                <w:rPr>
                  <w:sz w:val="20"/>
                  <w:szCs w:val="20"/>
                  <w:rPrChange w:id="1552" w:author="Matt Mitchell" w:date="2019-04-14T16:39:00Z">
                    <w:rPr/>
                  </w:rPrChange>
                </w:rPr>
                <w:t xml:space="preserve">  </w:t>
              </w:r>
              <w:proofErr w:type="spellStart"/>
              <w:r w:rsidRPr="00AA6F2B">
                <w:rPr>
                  <w:sz w:val="20"/>
                  <w:szCs w:val="20"/>
                  <w:rPrChange w:id="1553" w:author="Matt Mitchell" w:date="2019-04-14T16:39:00Z">
                    <w:rPr/>
                  </w:rPrChange>
                </w:rPr>
                <w:t>dataCache</w:t>
              </w:r>
              <w:proofErr w:type="spellEnd"/>
              <w:proofErr w:type="gramEnd"/>
            </w:ins>
          </w:p>
          <w:p w14:paraId="62493B45" w14:textId="77777777" w:rsidR="00667B59" w:rsidRPr="00AA6F2B" w:rsidRDefault="00667B59" w:rsidP="00667B59">
            <w:pPr>
              <w:rPr>
                <w:ins w:id="1554" w:author="Matt Mitchell" w:date="2019-04-14T15:53:00Z"/>
                <w:b/>
                <w:sz w:val="20"/>
                <w:szCs w:val="20"/>
                <w:rPrChange w:id="1555" w:author="Matt Mitchell" w:date="2019-04-14T16:39:00Z">
                  <w:rPr>
                    <w:ins w:id="1556" w:author="Matt Mitchell" w:date="2019-04-14T15:53:00Z"/>
                    <w:b/>
                  </w:rPr>
                </w:rPrChange>
              </w:rPr>
            </w:pPr>
          </w:p>
          <w:p w14:paraId="59CF78B5" w14:textId="5737E555" w:rsidR="00667B59" w:rsidRPr="00AA6F2B" w:rsidRDefault="00667B59" w:rsidP="00667B59">
            <w:pPr>
              <w:rPr>
                <w:ins w:id="1557" w:author="Matt Mitchell" w:date="2019-04-14T15:24:00Z"/>
                <w:b/>
                <w:sz w:val="20"/>
                <w:szCs w:val="20"/>
                <w:rPrChange w:id="1558" w:author="Matt Mitchell" w:date="2019-04-14T16:39:00Z">
                  <w:rPr>
                    <w:ins w:id="1559" w:author="Matt Mitchell" w:date="2019-04-14T15:24:00Z"/>
                  </w:rPr>
                </w:rPrChange>
              </w:rPr>
            </w:pPr>
            <w:ins w:id="1560" w:author="Matt Mitchell" w:date="2019-04-14T15:53:00Z">
              <w:r w:rsidRPr="00AA6F2B">
                <w:rPr>
                  <w:b/>
                  <w:sz w:val="20"/>
                  <w:szCs w:val="20"/>
                  <w:rPrChange w:id="1561" w:author="Matt Mitchell" w:date="2019-04-14T16:39:00Z">
                    <w:rPr>
                      <w:b/>
                    </w:rPr>
                  </w:rPrChange>
                </w:rPr>
                <w:t>Methods</w:t>
              </w:r>
            </w:ins>
          </w:p>
          <w:p w14:paraId="56209C77" w14:textId="4E84DAEC" w:rsidR="00667B59" w:rsidRPr="00AA6F2B" w:rsidRDefault="00667B59" w:rsidP="00667B59">
            <w:pPr>
              <w:rPr>
                <w:ins w:id="1562" w:author="Matt Mitchell [2]" w:date="2019-04-14T14:27:00Z"/>
                <w:sz w:val="20"/>
                <w:szCs w:val="20"/>
                <w:rPrChange w:id="1563" w:author="Matt Mitchell" w:date="2019-04-14T16:39:00Z">
                  <w:rPr>
                    <w:ins w:id="1564" w:author="Matt Mitchell [2]" w:date="2019-04-14T14:27:00Z"/>
                  </w:rPr>
                </w:rPrChange>
              </w:rPr>
            </w:pPr>
            <w:proofErr w:type="spellStart"/>
            <w:proofErr w:type="gramStart"/>
            <w:ins w:id="1565" w:author="Matt Mitchell [2]" w:date="2019-04-14T14:27:00Z">
              <w:r w:rsidRPr="00AA6F2B">
                <w:rPr>
                  <w:sz w:val="20"/>
                  <w:szCs w:val="20"/>
                  <w:rPrChange w:id="1566" w:author="Matt Mitchell" w:date="2019-04-14T16:39:00Z">
                    <w:rPr/>
                  </w:rPrChange>
                </w:rPr>
                <w:t>XmlDataAccess</w:t>
              </w:r>
              <w:proofErr w:type="spellEnd"/>
              <w:r w:rsidRPr="00AA6F2B">
                <w:rPr>
                  <w:sz w:val="20"/>
                  <w:szCs w:val="20"/>
                  <w:rPrChange w:id="1567" w:author="Matt Mitchell" w:date="2019-04-14T16:39:00Z">
                    <w:rPr/>
                  </w:rPrChange>
                </w:rPr>
                <w:t>(</w:t>
              </w:r>
              <w:proofErr w:type="gramEnd"/>
              <w:r w:rsidRPr="00AA6F2B">
                <w:rPr>
                  <w:sz w:val="20"/>
                  <w:szCs w:val="20"/>
                  <w:rPrChange w:id="1568" w:author="Matt Mitchell" w:date="2019-04-14T16:39:00Z">
                    <w:rPr/>
                  </w:rPrChange>
                </w:rPr>
                <w:t xml:space="preserve">String </w:t>
              </w:r>
              <w:proofErr w:type="spellStart"/>
              <w:r w:rsidRPr="00AA6F2B">
                <w:rPr>
                  <w:sz w:val="20"/>
                  <w:szCs w:val="20"/>
                  <w:rPrChange w:id="1569" w:author="Matt Mitchell" w:date="2019-04-14T16:39:00Z">
                    <w:rPr/>
                  </w:rPrChange>
                </w:rPr>
                <w:t>xmlPath</w:t>
              </w:r>
              <w:proofErr w:type="spellEnd"/>
              <w:r w:rsidRPr="00AA6F2B">
                <w:rPr>
                  <w:sz w:val="20"/>
                  <w:szCs w:val="20"/>
                  <w:rPrChange w:id="1570" w:author="Matt Mitchell" w:date="2019-04-14T16:39:00Z">
                    <w:rPr/>
                  </w:rPrChange>
                </w:rPr>
                <w:t>)</w:t>
              </w:r>
            </w:ins>
          </w:p>
          <w:p w14:paraId="3C1F5287" w14:textId="49C2636F" w:rsidR="00667B59" w:rsidRPr="00AA6F2B" w:rsidRDefault="00667B59" w:rsidP="00667B59">
            <w:pPr>
              <w:rPr>
                <w:ins w:id="1571" w:author="Matt Mitchell [2]" w:date="2019-04-14T14:27:00Z"/>
                <w:sz w:val="20"/>
                <w:szCs w:val="20"/>
                <w:rPrChange w:id="1572" w:author="Matt Mitchell" w:date="2019-04-14T16:39:00Z">
                  <w:rPr>
                    <w:ins w:id="1573" w:author="Matt Mitchell [2]" w:date="2019-04-14T14:27:00Z"/>
                  </w:rPr>
                </w:rPrChange>
              </w:rPr>
            </w:pPr>
            <w:ins w:id="1574" w:author="Matt Mitchell" w:date="2019-04-14T15:57:00Z">
              <w:r w:rsidRPr="00AA6F2B">
                <w:rPr>
                  <w:sz w:val="20"/>
                  <w:szCs w:val="20"/>
                  <w:rPrChange w:id="1575" w:author="Matt Mitchell" w:date="2019-04-14T16:39:00Z">
                    <w:rPr/>
                  </w:rPrChange>
                </w:rPr>
                <w:t xml:space="preserve">Boolean </w:t>
              </w:r>
            </w:ins>
            <w:proofErr w:type="gramStart"/>
            <w:ins w:id="1576" w:author="Matt Mitchell [2]" w:date="2019-04-14T14:27:00Z">
              <w:r w:rsidRPr="00AA6F2B">
                <w:rPr>
                  <w:sz w:val="20"/>
                  <w:szCs w:val="20"/>
                  <w:rPrChange w:id="1577" w:author="Matt Mitchell" w:date="2019-04-14T16:39:00Z">
                    <w:rPr/>
                  </w:rPrChange>
                </w:rPr>
                <w:t>Save(</w:t>
              </w:r>
              <w:proofErr w:type="gramEnd"/>
              <w:r w:rsidRPr="00AA6F2B">
                <w:rPr>
                  <w:sz w:val="20"/>
                  <w:szCs w:val="20"/>
                  <w:rPrChange w:id="1578" w:author="Matt Mitchell" w:date="2019-04-14T16:39:00Z">
                    <w:rPr/>
                  </w:rPrChange>
                </w:rPr>
                <w:t>Boolean force)</w:t>
              </w:r>
            </w:ins>
          </w:p>
          <w:p w14:paraId="18ADE1F5" w14:textId="6841D216" w:rsidR="00667B59" w:rsidRPr="00AA6F2B" w:rsidRDefault="00667B59" w:rsidP="00667B59">
            <w:pPr>
              <w:rPr>
                <w:ins w:id="1579" w:author="Matt Mitchell [2]" w:date="2019-04-14T14:27:00Z"/>
                <w:sz w:val="20"/>
                <w:szCs w:val="20"/>
                <w:rPrChange w:id="1580" w:author="Matt Mitchell" w:date="2019-04-14T16:39:00Z">
                  <w:rPr>
                    <w:ins w:id="1581" w:author="Matt Mitchell [2]" w:date="2019-04-14T14:27:00Z"/>
                  </w:rPr>
                </w:rPrChange>
              </w:rPr>
            </w:pPr>
            <w:ins w:id="1582" w:author="Matt Mitchell" w:date="2019-04-14T15:57:00Z">
              <w:r w:rsidRPr="00AA6F2B">
                <w:rPr>
                  <w:sz w:val="20"/>
                  <w:szCs w:val="20"/>
                  <w:rPrChange w:id="1583" w:author="Matt Mitchell" w:date="2019-04-14T16:39:00Z">
                    <w:rPr/>
                  </w:rPrChange>
                </w:rPr>
                <w:t xml:space="preserve">Boolean </w:t>
              </w:r>
            </w:ins>
            <w:proofErr w:type="gramStart"/>
            <w:ins w:id="1584" w:author="Matt Mitchell [2]" w:date="2019-04-14T14:27:00Z">
              <w:r w:rsidRPr="00AA6F2B">
                <w:rPr>
                  <w:sz w:val="20"/>
                  <w:szCs w:val="20"/>
                  <w:rPrChange w:id="1585" w:author="Matt Mitchell" w:date="2019-04-14T16:39:00Z">
                    <w:rPr/>
                  </w:rPrChange>
                </w:rPr>
                <w:t>Save(</w:t>
              </w:r>
              <w:proofErr w:type="gramEnd"/>
              <w:r w:rsidRPr="00AA6F2B">
                <w:rPr>
                  <w:sz w:val="20"/>
                  <w:szCs w:val="20"/>
                  <w:rPrChange w:id="1586" w:author="Matt Mitchell" w:date="2019-04-14T16:39:00Z">
                    <w:rPr/>
                  </w:rPrChange>
                </w:rPr>
                <w:t>String path, Boolean force)</w:t>
              </w:r>
            </w:ins>
          </w:p>
          <w:p w14:paraId="61C23078" w14:textId="402596CB" w:rsidR="00667B59" w:rsidRPr="00AA6F2B" w:rsidRDefault="00667B59" w:rsidP="00667B59">
            <w:pPr>
              <w:rPr>
                <w:ins w:id="1587" w:author="Matt Mitchell [2]" w:date="2019-04-14T14:27:00Z"/>
                <w:sz w:val="20"/>
                <w:szCs w:val="20"/>
                <w:rPrChange w:id="1588" w:author="Matt Mitchell" w:date="2019-04-14T16:39:00Z">
                  <w:rPr>
                    <w:ins w:id="1589" w:author="Matt Mitchell [2]" w:date="2019-04-14T14:27:00Z"/>
                  </w:rPr>
                </w:rPrChange>
              </w:rPr>
            </w:pPr>
            <w:ins w:id="1590" w:author="Matt Mitchell" w:date="2019-04-14T15:57:00Z">
              <w:r w:rsidRPr="00AA6F2B">
                <w:rPr>
                  <w:sz w:val="20"/>
                  <w:szCs w:val="20"/>
                  <w:rPrChange w:id="1591" w:author="Matt Mitchell" w:date="2019-04-14T16:39:00Z">
                    <w:rPr/>
                  </w:rPrChange>
                </w:rPr>
                <w:t xml:space="preserve">Boolean </w:t>
              </w:r>
            </w:ins>
            <w:proofErr w:type="gramStart"/>
            <w:ins w:id="1592" w:author="Matt Mitchell [2]" w:date="2019-04-14T14:27:00Z">
              <w:r w:rsidRPr="00AA6F2B">
                <w:rPr>
                  <w:sz w:val="20"/>
                  <w:szCs w:val="20"/>
                  <w:rPrChange w:id="1593" w:author="Matt Mitchell" w:date="2019-04-14T16:39:00Z">
                    <w:rPr/>
                  </w:rPrChange>
                </w:rPr>
                <w:t>Load(</w:t>
              </w:r>
              <w:proofErr w:type="gramEnd"/>
              <w:r w:rsidRPr="00AA6F2B">
                <w:rPr>
                  <w:sz w:val="20"/>
                  <w:szCs w:val="20"/>
                  <w:rPrChange w:id="1594" w:author="Matt Mitchell" w:date="2019-04-14T16:39:00Z">
                    <w:rPr/>
                  </w:rPrChange>
                </w:rPr>
                <w:t>)</w:t>
              </w:r>
            </w:ins>
          </w:p>
          <w:p w14:paraId="71CA5BD5" w14:textId="3B90807E" w:rsidR="00667B59" w:rsidRPr="00AA6F2B" w:rsidDel="00503547" w:rsidRDefault="00667B59" w:rsidP="00667B59">
            <w:pPr>
              <w:rPr>
                <w:ins w:id="1595" w:author="Matt Mitchell [2]" w:date="2019-04-14T14:27:00Z"/>
                <w:del w:id="1596" w:author="Matt Mitchell" w:date="2019-04-14T15:54:00Z"/>
                <w:sz w:val="20"/>
                <w:szCs w:val="20"/>
                <w:rPrChange w:id="1597" w:author="Matt Mitchell" w:date="2019-04-14T16:39:00Z">
                  <w:rPr>
                    <w:ins w:id="1598" w:author="Matt Mitchell [2]" w:date="2019-04-14T14:27:00Z"/>
                    <w:del w:id="1599" w:author="Matt Mitchell" w:date="2019-04-14T15:54:00Z"/>
                  </w:rPr>
                </w:rPrChange>
              </w:rPr>
            </w:pPr>
            <w:ins w:id="1600" w:author="Matt Mitchell" w:date="2019-04-14T15:54:00Z">
              <w:r w:rsidRPr="00AA6F2B">
                <w:rPr>
                  <w:sz w:val="20"/>
                  <w:szCs w:val="20"/>
                  <w:rPrChange w:id="1601" w:author="Matt Mitchell" w:date="2019-04-14T16:39:00Z">
                    <w:rPr/>
                  </w:rPrChange>
                </w:rPr>
                <w:t>List&lt;</w:t>
              </w:r>
              <w:proofErr w:type="spellStart"/>
              <w:r w:rsidRPr="00AA6F2B">
                <w:rPr>
                  <w:sz w:val="20"/>
                  <w:szCs w:val="20"/>
                  <w:rPrChange w:id="1602" w:author="Matt Mitchell" w:date="2019-04-14T16:39:00Z">
                    <w:rPr/>
                  </w:rPrChange>
                </w:rPr>
                <w:t>UserAccount</w:t>
              </w:r>
              <w:proofErr w:type="spellEnd"/>
              <w:r w:rsidRPr="00AA6F2B">
                <w:rPr>
                  <w:sz w:val="20"/>
                  <w:szCs w:val="20"/>
                  <w:rPrChange w:id="1603" w:author="Matt Mitchell" w:date="2019-04-14T16:39:00Z">
                    <w:rPr/>
                  </w:rPrChange>
                </w:rPr>
                <w:t xml:space="preserve">&gt; </w:t>
              </w:r>
              <w:proofErr w:type="spellStart"/>
              <w:proofErr w:type="gramStart"/>
              <w:r w:rsidRPr="00AA6F2B">
                <w:rPr>
                  <w:sz w:val="20"/>
                  <w:szCs w:val="20"/>
                  <w:rPrChange w:id="1604" w:author="Matt Mitchell" w:date="2019-04-14T16:39:00Z">
                    <w:rPr/>
                  </w:rPrChange>
                </w:rPr>
                <w:t>getAllUserAccounts</w:t>
              </w:r>
              <w:proofErr w:type="spellEnd"/>
              <w:r w:rsidRPr="00AA6F2B">
                <w:rPr>
                  <w:sz w:val="20"/>
                  <w:szCs w:val="20"/>
                  <w:rPrChange w:id="1605" w:author="Matt Mitchell" w:date="2019-04-14T16:39:00Z">
                    <w:rPr/>
                  </w:rPrChange>
                </w:rPr>
                <w:t>(</w:t>
              </w:r>
              <w:proofErr w:type="gramEnd"/>
              <w:r w:rsidRPr="00AA6F2B">
                <w:rPr>
                  <w:sz w:val="20"/>
                  <w:szCs w:val="20"/>
                  <w:rPrChange w:id="1606" w:author="Matt Mitchell" w:date="2019-04-14T16:39:00Z">
                    <w:rPr/>
                  </w:rPrChange>
                </w:rPr>
                <w:t>)</w:t>
              </w:r>
            </w:ins>
            <w:ins w:id="1607" w:author="Matt Mitchell [2]" w:date="2019-04-14T14:27:00Z">
              <w:del w:id="1608" w:author="Matt Mitchell" w:date="2019-04-14T15:54:00Z">
                <w:r w:rsidRPr="00AA6F2B" w:rsidDel="00503547">
                  <w:rPr>
                    <w:sz w:val="20"/>
                    <w:szCs w:val="20"/>
                    <w:rPrChange w:id="1609" w:author="Matt Mitchell" w:date="2019-04-14T16:39:00Z">
                      <w:rPr/>
                    </w:rPrChange>
                  </w:rPr>
                  <w:delText>getAllUserAccounts() List&lt;UserAccount&gt;</w:delText>
                </w:r>
              </w:del>
            </w:ins>
          </w:p>
          <w:p w14:paraId="1B4E2B25" w14:textId="77777777" w:rsidR="00667B59" w:rsidRPr="00AA6F2B" w:rsidRDefault="00667B59" w:rsidP="00667B59">
            <w:pPr>
              <w:rPr>
                <w:ins w:id="1610" w:author="Matt Mitchell" w:date="2019-04-14T15:54:00Z"/>
                <w:sz w:val="20"/>
                <w:szCs w:val="20"/>
                <w:rPrChange w:id="1611" w:author="Matt Mitchell" w:date="2019-04-14T16:39:00Z">
                  <w:rPr>
                    <w:ins w:id="1612" w:author="Matt Mitchell" w:date="2019-04-14T15:54:00Z"/>
                  </w:rPr>
                </w:rPrChange>
              </w:rPr>
            </w:pPr>
          </w:p>
          <w:p w14:paraId="7B31FE53" w14:textId="50880BF6" w:rsidR="00667B59" w:rsidRPr="00AA6F2B" w:rsidDel="00E26D10" w:rsidRDefault="00667B59" w:rsidP="00667B59">
            <w:pPr>
              <w:rPr>
                <w:ins w:id="1613" w:author="Matt Mitchell [2]" w:date="2019-04-14T14:27:00Z"/>
                <w:del w:id="1614" w:author="Matt Mitchell" w:date="2019-04-14T15:55:00Z"/>
                <w:sz w:val="20"/>
                <w:szCs w:val="20"/>
                <w:rPrChange w:id="1615" w:author="Matt Mitchell" w:date="2019-04-14T16:39:00Z">
                  <w:rPr>
                    <w:ins w:id="1616" w:author="Matt Mitchell [2]" w:date="2019-04-14T14:27:00Z"/>
                    <w:del w:id="1617" w:author="Matt Mitchell" w:date="2019-04-14T15:55:00Z"/>
                  </w:rPr>
                </w:rPrChange>
              </w:rPr>
            </w:pPr>
            <w:ins w:id="1618" w:author="Matt Mitchell" w:date="2019-04-14T15:55:00Z">
              <w:r w:rsidRPr="00AA6F2B">
                <w:rPr>
                  <w:sz w:val="20"/>
                  <w:szCs w:val="20"/>
                  <w:rPrChange w:id="1619" w:author="Matt Mitchell" w:date="2019-04-14T16:39:00Z">
                    <w:rPr/>
                  </w:rPrChange>
                </w:rPr>
                <w:t>List&lt;</w:t>
              </w:r>
              <w:proofErr w:type="spellStart"/>
              <w:r w:rsidRPr="00AA6F2B">
                <w:rPr>
                  <w:sz w:val="20"/>
                  <w:szCs w:val="20"/>
                  <w:rPrChange w:id="1620" w:author="Matt Mitchell" w:date="2019-04-14T16:39:00Z">
                    <w:rPr/>
                  </w:rPrChange>
                </w:rPr>
                <w:t>BankAccount</w:t>
              </w:r>
              <w:proofErr w:type="spellEnd"/>
              <w:r w:rsidRPr="00AA6F2B">
                <w:rPr>
                  <w:sz w:val="20"/>
                  <w:szCs w:val="20"/>
                  <w:rPrChange w:id="1621" w:author="Matt Mitchell" w:date="2019-04-14T16:39:00Z">
                    <w:rPr/>
                  </w:rPrChange>
                </w:rPr>
                <w:t xml:space="preserve">&gt; </w:t>
              </w:r>
              <w:proofErr w:type="spellStart"/>
              <w:proofErr w:type="gramStart"/>
              <w:r w:rsidRPr="00AA6F2B">
                <w:rPr>
                  <w:sz w:val="20"/>
                  <w:szCs w:val="20"/>
                  <w:rPrChange w:id="1622" w:author="Matt Mitchell" w:date="2019-04-14T16:39:00Z">
                    <w:rPr/>
                  </w:rPrChange>
                </w:rPr>
                <w:t>findAllBankAccounts</w:t>
              </w:r>
              <w:proofErr w:type="spellEnd"/>
              <w:r w:rsidRPr="00AA6F2B">
                <w:rPr>
                  <w:sz w:val="20"/>
                  <w:szCs w:val="20"/>
                  <w:rPrChange w:id="1623" w:author="Matt Mitchell" w:date="2019-04-14T16:39:00Z">
                    <w:rPr/>
                  </w:rPrChange>
                </w:rPr>
                <w:t>(</w:t>
              </w:r>
              <w:proofErr w:type="spellStart"/>
              <w:proofErr w:type="gramEnd"/>
              <w:r w:rsidRPr="00AA6F2B">
                <w:rPr>
                  <w:sz w:val="20"/>
                  <w:szCs w:val="20"/>
                  <w:rPrChange w:id="1624" w:author="Matt Mitchell" w:date="2019-04-14T16:39:00Z">
                    <w:rPr/>
                  </w:rPrChange>
                </w:rPr>
                <w:t>UserAccount</w:t>
              </w:r>
              <w:proofErr w:type="spellEnd"/>
              <w:r w:rsidRPr="00AA6F2B">
                <w:rPr>
                  <w:sz w:val="20"/>
                  <w:szCs w:val="20"/>
                  <w:rPrChange w:id="1625" w:author="Matt Mitchell" w:date="2019-04-14T16:39:00Z">
                    <w:rPr/>
                  </w:rPrChange>
                </w:rPr>
                <w:t xml:space="preserve"> account)</w:t>
              </w:r>
            </w:ins>
            <w:ins w:id="1626" w:author="Matt Mitchell [2]" w:date="2019-04-14T14:27:00Z">
              <w:del w:id="1627" w:author="Matt Mitchell" w:date="2019-04-14T15:55:00Z">
                <w:r w:rsidRPr="00AA6F2B" w:rsidDel="00E26D10">
                  <w:rPr>
                    <w:sz w:val="20"/>
                    <w:szCs w:val="20"/>
                    <w:rPrChange w:id="1628" w:author="Matt Mitchell" w:date="2019-04-14T16:39:00Z">
                      <w:rPr/>
                    </w:rPrChange>
                  </w:rPr>
                  <w:delText>findAllBankAccountsForUser(account : User)</w:delText>
                </w:r>
              </w:del>
            </w:ins>
          </w:p>
          <w:p w14:paraId="27B6C9A9" w14:textId="77777777" w:rsidR="00667B59" w:rsidRPr="00AA6F2B" w:rsidRDefault="00667B59" w:rsidP="00667B59">
            <w:pPr>
              <w:rPr>
                <w:ins w:id="1629" w:author="Matt Mitchell" w:date="2019-04-14T15:55:00Z"/>
                <w:sz w:val="20"/>
                <w:szCs w:val="20"/>
                <w:rPrChange w:id="1630" w:author="Matt Mitchell" w:date="2019-04-14T16:39:00Z">
                  <w:rPr>
                    <w:ins w:id="1631" w:author="Matt Mitchell" w:date="2019-04-14T15:55:00Z"/>
                  </w:rPr>
                </w:rPrChange>
              </w:rPr>
            </w:pPr>
          </w:p>
          <w:p w14:paraId="47F6B169" w14:textId="5942159C" w:rsidR="00667B59" w:rsidRPr="00AA6F2B" w:rsidDel="00EC6FBE" w:rsidRDefault="00667B59" w:rsidP="00667B59">
            <w:pPr>
              <w:rPr>
                <w:del w:id="1632" w:author="Matt Mitchell" w:date="2019-04-14T15:55:00Z"/>
                <w:sz w:val="20"/>
                <w:szCs w:val="20"/>
                <w:rPrChange w:id="1633" w:author="Matt Mitchell" w:date="2019-04-14T16:39:00Z">
                  <w:rPr>
                    <w:del w:id="1634" w:author="Matt Mitchell" w:date="2019-04-14T15:55:00Z"/>
                  </w:rPr>
                </w:rPrChange>
              </w:rPr>
            </w:pPr>
            <w:proofErr w:type="spellStart"/>
            <w:ins w:id="1635" w:author="Matt Mitchell" w:date="2019-04-14T15:55:00Z">
              <w:r w:rsidRPr="00AA6F2B">
                <w:rPr>
                  <w:sz w:val="20"/>
                  <w:szCs w:val="20"/>
                  <w:rPrChange w:id="1636" w:author="Matt Mitchell" w:date="2019-04-14T16:39:00Z">
                    <w:rPr/>
                  </w:rPrChange>
                </w:rPr>
                <w:t>UserAccount</w:t>
              </w:r>
              <w:proofErr w:type="spellEnd"/>
              <w:r w:rsidRPr="00AA6F2B">
                <w:rPr>
                  <w:sz w:val="20"/>
                  <w:szCs w:val="20"/>
                  <w:rPrChange w:id="1637" w:author="Matt Mitchell" w:date="2019-04-14T16:39:00Z">
                    <w:rPr/>
                  </w:rPrChange>
                </w:rPr>
                <w:t xml:space="preserve"> </w:t>
              </w:r>
              <w:proofErr w:type="spellStart"/>
              <w:proofErr w:type="gramStart"/>
              <w:r w:rsidRPr="00AA6F2B">
                <w:rPr>
                  <w:sz w:val="20"/>
                  <w:szCs w:val="20"/>
                  <w:rPrChange w:id="1638" w:author="Matt Mitchell" w:date="2019-04-14T16:39:00Z">
                    <w:rPr/>
                  </w:rPrChange>
                </w:rPr>
                <w:t>findUserAccount</w:t>
              </w:r>
              <w:proofErr w:type="spellEnd"/>
              <w:r w:rsidRPr="00AA6F2B">
                <w:rPr>
                  <w:sz w:val="20"/>
                  <w:szCs w:val="20"/>
                  <w:rPrChange w:id="1639" w:author="Matt Mitchell" w:date="2019-04-14T16:39:00Z">
                    <w:rPr/>
                  </w:rPrChange>
                </w:rPr>
                <w:t>(</w:t>
              </w:r>
              <w:proofErr w:type="gramEnd"/>
              <w:r w:rsidRPr="00AA6F2B">
                <w:rPr>
                  <w:sz w:val="20"/>
                  <w:szCs w:val="20"/>
                  <w:rPrChange w:id="1640" w:author="Matt Mitchell" w:date="2019-04-14T16:39:00Z">
                    <w:rPr/>
                  </w:rPrChange>
                </w:rPr>
                <w:t xml:space="preserve">String </w:t>
              </w:r>
              <w:proofErr w:type="spellStart"/>
              <w:r w:rsidRPr="00AA6F2B">
                <w:rPr>
                  <w:sz w:val="20"/>
                  <w:szCs w:val="20"/>
                  <w:rPrChange w:id="1641" w:author="Matt Mitchell" w:date="2019-04-14T16:39:00Z">
                    <w:rPr/>
                  </w:rPrChange>
                </w:rPr>
                <w:t>userName</w:t>
              </w:r>
              <w:proofErr w:type="spellEnd"/>
              <w:r w:rsidRPr="00AA6F2B">
                <w:rPr>
                  <w:sz w:val="20"/>
                  <w:szCs w:val="20"/>
                  <w:rPrChange w:id="1642" w:author="Matt Mitchell" w:date="2019-04-14T16:39:00Z">
                    <w:rPr/>
                  </w:rPrChange>
                </w:rPr>
                <w:t>)</w:t>
              </w:r>
            </w:ins>
            <w:ins w:id="1643" w:author="Matt Mitchell [2]" w:date="2019-04-14T14:27:00Z">
              <w:del w:id="1644" w:author="Matt Mitchell" w:date="2019-04-14T15:55:00Z">
                <w:r w:rsidRPr="00AA6F2B" w:rsidDel="00EC6FBE">
                  <w:rPr>
                    <w:sz w:val="20"/>
                    <w:szCs w:val="20"/>
                    <w:rPrChange w:id="1645" w:author="Matt Mitchell" w:date="2019-04-14T16:39:00Z">
                      <w:rPr/>
                    </w:rPrChange>
                  </w:rPr>
                  <w:delText>findUserAccount ( userName : String) : UserAccount</w:delText>
                </w:r>
              </w:del>
            </w:ins>
          </w:p>
          <w:p w14:paraId="5743F55C" w14:textId="77777777" w:rsidR="00667B59" w:rsidRPr="00AA6F2B" w:rsidRDefault="00667B59" w:rsidP="00667B59">
            <w:pPr>
              <w:rPr>
                <w:ins w:id="1646" w:author="Matt Mitchell" w:date="2019-04-14T15:56:00Z"/>
                <w:sz w:val="20"/>
                <w:szCs w:val="20"/>
                <w:rPrChange w:id="1647" w:author="Matt Mitchell" w:date="2019-04-14T16:39:00Z">
                  <w:rPr>
                    <w:ins w:id="1648" w:author="Matt Mitchell" w:date="2019-04-14T15:56:00Z"/>
                  </w:rPr>
                </w:rPrChange>
              </w:rPr>
            </w:pPr>
          </w:p>
          <w:p w14:paraId="607AE7BB" w14:textId="02F89700" w:rsidR="00667B59" w:rsidRPr="00AA6F2B" w:rsidRDefault="00667B59" w:rsidP="00667B59">
            <w:pPr>
              <w:rPr>
                <w:ins w:id="1649" w:author="Matt Mitchell" w:date="2019-04-14T15:56:00Z"/>
                <w:sz w:val="20"/>
                <w:szCs w:val="20"/>
                <w:rPrChange w:id="1650" w:author="Matt Mitchell" w:date="2019-04-14T16:39:00Z">
                  <w:rPr>
                    <w:ins w:id="1651" w:author="Matt Mitchell" w:date="2019-04-14T15:56:00Z"/>
                  </w:rPr>
                </w:rPrChange>
              </w:rPr>
            </w:pPr>
            <w:ins w:id="1652" w:author="Matt Mitchell" w:date="2019-04-14T15:56:00Z">
              <w:r w:rsidRPr="00AA6F2B">
                <w:rPr>
                  <w:sz w:val="20"/>
                  <w:szCs w:val="20"/>
                  <w:rPrChange w:id="1653" w:author="Matt Mitchell" w:date="2019-04-14T16:39:00Z">
                    <w:rPr/>
                  </w:rPrChange>
                </w:rPr>
                <w:t xml:space="preserve">void </w:t>
              </w:r>
              <w:proofErr w:type="spellStart"/>
              <w:proofErr w:type="gramStart"/>
              <w:r w:rsidRPr="00AA6F2B">
                <w:rPr>
                  <w:sz w:val="20"/>
                  <w:szCs w:val="20"/>
                  <w:rPrChange w:id="1654" w:author="Matt Mitchell" w:date="2019-04-14T16:39:00Z">
                    <w:rPr/>
                  </w:rPrChange>
                </w:rPr>
                <w:t>addBankAccount</w:t>
              </w:r>
              <w:proofErr w:type="spellEnd"/>
              <w:r w:rsidRPr="00AA6F2B">
                <w:rPr>
                  <w:sz w:val="20"/>
                  <w:szCs w:val="20"/>
                  <w:rPrChange w:id="1655" w:author="Matt Mitchell" w:date="2019-04-14T16:39:00Z">
                    <w:rPr/>
                  </w:rPrChange>
                </w:rPr>
                <w:t>(</w:t>
              </w:r>
              <w:proofErr w:type="spellStart"/>
              <w:proofErr w:type="gramEnd"/>
              <w:r w:rsidRPr="00AA6F2B">
                <w:rPr>
                  <w:sz w:val="20"/>
                  <w:szCs w:val="20"/>
                  <w:rPrChange w:id="1656" w:author="Matt Mitchell" w:date="2019-04-14T16:39:00Z">
                    <w:rPr/>
                  </w:rPrChange>
                </w:rPr>
                <w:t>BankAccount</w:t>
              </w:r>
              <w:proofErr w:type="spellEnd"/>
              <w:r w:rsidRPr="00AA6F2B">
                <w:rPr>
                  <w:sz w:val="20"/>
                  <w:szCs w:val="20"/>
                  <w:rPrChange w:id="1657" w:author="Matt Mitchell" w:date="2019-04-14T16:39:00Z">
                    <w:rPr/>
                  </w:rPrChange>
                </w:rPr>
                <w:t xml:space="preserve"> account)</w:t>
              </w:r>
            </w:ins>
          </w:p>
          <w:p w14:paraId="15C59DC4" w14:textId="23ADDBA9" w:rsidR="00667B59" w:rsidRPr="00AA6F2B" w:rsidRDefault="00667B59" w:rsidP="00667B59">
            <w:pPr>
              <w:rPr>
                <w:ins w:id="1658" w:author="Matt Mitchell" w:date="2019-04-14T15:56:00Z"/>
                <w:sz w:val="20"/>
                <w:szCs w:val="20"/>
                <w:rPrChange w:id="1659" w:author="Matt Mitchell" w:date="2019-04-14T16:39:00Z">
                  <w:rPr>
                    <w:ins w:id="1660" w:author="Matt Mitchell" w:date="2019-04-14T15:56:00Z"/>
                  </w:rPr>
                </w:rPrChange>
              </w:rPr>
            </w:pPr>
            <w:ins w:id="1661" w:author="Matt Mitchell" w:date="2019-04-14T15:56:00Z">
              <w:r w:rsidRPr="00AA6F2B">
                <w:rPr>
                  <w:sz w:val="20"/>
                  <w:szCs w:val="20"/>
                  <w:rPrChange w:id="1662" w:author="Matt Mitchell" w:date="2019-04-14T16:39:00Z">
                    <w:rPr/>
                  </w:rPrChange>
                </w:rPr>
                <w:t xml:space="preserve">void </w:t>
              </w:r>
              <w:proofErr w:type="spellStart"/>
              <w:proofErr w:type="gramStart"/>
              <w:r w:rsidRPr="00AA6F2B">
                <w:rPr>
                  <w:sz w:val="20"/>
                  <w:szCs w:val="20"/>
                  <w:rPrChange w:id="1663" w:author="Matt Mitchell" w:date="2019-04-14T16:39:00Z">
                    <w:rPr/>
                  </w:rPrChange>
                </w:rPr>
                <w:t>addTransaction</w:t>
              </w:r>
              <w:proofErr w:type="spellEnd"/>
              <w:r w:rsidRPr="00AA6F2B">
                <w:rPr>
                  <w:sz w:val="20"/>
                  <w:szCs w:val="20"/>
                  <w:rPrChange w:id="1664" w:author="Matt Mitchell" w:date="2019-04-14T16:39:00Z">
                    <w:rPr/>
                  </w:rPrChange>
                </w:rPr>
                <w:t>(</w:t>
              </w:r>
              <w:proofErr w:type="gramEnd"/>
              <w:r w:rsidRPr="00AA6F2B">
                <w:rPr>
                  <w:sz w:val="20"/>
                  <w:szCs w:val="20"/>
                  <w:rPrChange w:id="1665" w:author="Matt Mitchell" w:date="2019-04-14T16:39:00Z">
                    <w:rPr/>
                  </w:rPrChange>
                </w:rPr>
                <w:t>Transaction transaction)</w:t>
              </w:r>
            </w:ins>
          </w:p>
          <w:p w14:paraId="5FD09FAF" w14:textId="55306B84" w:rsidR="00667B59" w:rsidRPr="00AA6F2B" w:rsidRDefault="00667B59" w:rsidP="00667B59">
            <w:pPr>
              <w:rPr>
                <w:ins w:id="1666" w:author="Matt Mitchell" w:date="2019-04-14T15:56:00Z"/>
                <w:sz w:val="20"/>
                <w:szCs w:val="20"/>
                <w:rPrChange w:id="1667" w:author="Matt Mitchell" w:date="2019-04-14T16:39:00Z">
                  <w:rPr>
                    <w:ins w:id="1668" w:author="Matt Mitchell" w:date="2019-04-14T15:56:00Z"/>
                  </w:rPr>
                </w:rPrChange>
              </w:rPr>
            </w:pPr>
            <w:ins w:id="1669" w:author="Matt Mitchell" w:date="2019-04-14T15:56:00Z">
              <w:r w:rsidRPr="00AA6F2B">
                <w:rPr>
                  <w:sz w:val="20"/>
                  <w:szCs w:val="20"/>
                  <w:rPrChange w:id="1670" w:author="Matt Mitchell" w:date="2019-04-14T16:39:00Z">
                    <w:rPr/>
                  </w:rPrChange>
                </w:rPr>
                <w:t xml:space="preserve">void </w:t>
              </w:r>
              <w:proofErr w:type="spellStart"/>
              <w:proofErr w:type="gramStart"/>
              <w:r w:rsidRPr="00AA6F2B">
                <w:rPr>
                  <w:sz w:val="20"/>
                  <w:szCs w:val="20"/>
                  <w:rPrChange w:id="1671" w:author="Matt Mitchell" w:date="2019-04-14T16:39:00Z">
                    <w:rPr/>
                  </w:rPrChange>
                </w:rPr>
                <w:t>addUserAccount</w:t>
              </w:r>
              <w:proofErr w:type="spellEnd"/>
              <w:r w:rsidRPr="00AA6F2B">
                <w:rPr>
                  <w:sz w:val="20"/>
                  <w:szCs w:val="20"/>
                  <w:rPrChange w:id="1672" w:author="Matt Mitchell" w:date="2019-04-14T16:39:00Z">
                    <w:rPr/>
                  </w:rPrChange>
                </w:rPr>
                <w:t>(</w:t>
              </w:r>
              <w:proofErr w:type="spellStart"/>
              <w:proofErr w:type="gramEnd"/>
              <w:r w:rsidRPr="00AA6F2B">
                <w:rPr>
                  <w:sz w:val="20"/>
                  <w:szCs w:val="20"/>
                  <w:rPrChange w:id="1673" w:author="Matt Mitchell" w:date="2019-04-14T16:39:00Z">
                    <w:rPr/>
                  </w:rPrChange>
                </w:rPr>
                <w:t>UserAccount</w:t>
              </w:r>
              <w:proofErr w:type="spellEnd"/>
              <w:r w:rsidRPr="00AA6F2B">
                <w:rPr>
                  <w:sz w:val="20"/>
                  <w:szCs w:val="20"/>
                  <w:rPrChange w:id="1674" w:author="Matt Mitchell" w:date="2019-04-14T16:39:00Z">
                    <w:rPr/>
                  </w:rPrChange>
                </w:rPr>
                <w:t xml:space="preserve"> account)</w:t>
              </w:r>
            </w:ins>
          </w:p>
          <w:p w14:paraId="46915E08" w14:textId="23D1C6A1" w:rsidR="00667B59" w:rsidRPr="00AA6F2B" w:rsidRDefault="00667B59" w:rsidP="00667B59">
            <w:pPr>
              <w:rPr>
                <w:ins w:id="1675" w:author="Matt Mitchell" w:date="2019-04-14T15:57:00Z"/>
                <w:sz w:val="20"/>
                <w:szCs w:val="20"/>
                <w:rPrChange w:id="1676" w:author="Matt Mitchell" w:date="2019-04-14T16:39:00Z">
                  <w:rPr>
                    <w:ins w:id="1677" w:author="Matt Mitchell" w:date="2019-04-14T15:57:00Z"/>
                  </w:rPr>
                </w:rPrChange>
              </w:rPr>
            </w:pPr>
            <w:ins w:id="1678" w:author="Matt Mitchell" w:date="2019-04-14T15:57:00Z">
              <w:r w:rsidRPr="00AA6F2B">
                <w:rPr>
                  <w:sz w:val="20"/>
                  <w:szCs w:val="20"/>
                  <w:rPrChange w:id="1679" w:author="Matt Mitchell" w:date="2019-04-14T16:39:00Z">
                    <w:rPr/>
                  </w:rPrChange>
                </w:rPr>
                <w:t xml:space="preserve">void </w:t>
              </w:r>
              <w:proofErr w:type="spellStart"/>
              <w:proofErr w:type="gramStart"/>
              <w:r w:rsidRPr="00AA6F2B">
                <w:rPr>
                  <w:sz w:val="20"/>
                  <w:szCs w:val="20"/>
                  <w:rPrChange w:id="1680" w:author="Matt Mitchell" w:date="2019-04-14T16:39:00Z">
                    <w:rPr/>
                  </w:rPrChange>
                </w:rPr>
                <w:t>ReadFile</w:t>
              </w:r>
              <w:proofErr w:type="spellEnd"/>
              <w:r w:rsidRPr="00AA6F2B">
                <w:rPr>
                  <w:sz w:val="20"/>
                  <w:szCs w:val="20"/>
                  <w:rPrChange w:id="1681" w:author="Matt Mitchell" w:date="2019-04-14T16:39:00Z">
                    <w:rPr/>
                  </w:rPrChange>
                </w:rPr>
                <w:t>(</w:t>
              </w:r>
              <w:proofErr w:type="gramEnd"/>
              <w:r w:rsidRPr="00AA6F2B">
                <w:rPr>
                  <w:sz w:val="20"/>
                  <w:szCs w:val="20"/>
                  <w:rPrChange w:id="1682" w:author="Matt Mitchell" w:date="2019-04-14T16:39:00Z">
                    <w:rPr/>
                  </w:rPrChange>
                </w:rPr>
                <w:t>String path)</w:t>
              </w:r>
            </w:ins>
          </w:p>
          <w:p w14:paraId="41BDC530" w14:textId="5ED17624" w:rsidR="00667B59" w:rsidRPr="00AA6F2B" w:rsidRDefault="00667B59" w:rsidP="00667B59">
            <w:pPr>
              <w:rPr>
                <w:ins w:id="1683" w:author="Matt Mitchell" w:date="2019-04-14T15:56:00Z"/>
                <w:sz w:val="20"/>
                <w:szCs w:val="20"/>
                <w:rPrChange w:id="1684" w:author="Matt Mitchell" w:date="2019-04-14T16:39:00Z">
                  <w:rPr>
                    <w:ins w:id="1685" w:author="Matt Mitchell" w:date="2019-04-14T15:56:00Z"/>
                  </w:rPr>
                </w:rPrChange>
              </w:rPr>
            </w:pPr>
            <w:ins w:id="1686" w:author="Matt Mitchell" w:date="2019-04-14T15:57:00Z">
              <w:r w:rsidRPr="00AA6F2B">
                <w:rPr>
                  <w:sz w:val="20"/>
                  <w:szCs w:val="20"/>
                  <w:rPrChange w:id="1687" w:author="Matt Mitchell" w:date="2019-04-14T16:39:00Z">
                    <w:rPr/>
                  </w:rPrChange>
                </w:rPr>
                <w:t xml:space="preserve">void </w:t>
              </w:r>
              <w:proofErr w:type="spellStart"/>
              <w:proofErr w:type="gramStart"/>
              <w:r w:rsidRPr="00AA6F2B">
                <w:rPr>
                  <w:sz w:val="20"/>
                  <w:szCs w:val="20"/>
                  <w:rPrChange w:id="1688" w:author="Matt Mitchell" w:date="2019-04-14T16:39:00Z">
                    <w:rPr/>
                  </w:rPrChange>
                </w:rPr>
                <w:t>WriteFile</w:t>
              </w:r>
              <w:proofErr w:type="spellEnd"/>
              <w:r w:rsidRPr="00AA6F2B">
                <w:rPr>
                  <w:sz w:val="20"/>
                  <w:szCs w:val="20"/>
                  <w:rPrChange w:id="1689" w:author="Matt Mitchell" w:date="2019-04-14T16:39:00Z">
                    <w:rPr/>
                  </w:rPrChange>
                </w:rPr>
                <w:t>(</w:t>
              </w:r>
              <w:proofErr w:type="gramEnd"/>
              <w:r w:rsidRPr="00AA6F2B">
                <w:rPr>
                  <w:sz w:val="20"/>
                  <w:szCs w:val="20"/>
                  <w:rPrChange w:id="1690" w:author="Matt Mitchell" w:date="2019-04-14T16:39:00Z">
                    <w:rPr/>
                  </w:rPrChange>
                </w:rPr>
                <w:t xml:space="preserve">String path, </w:t>
              </w:r>
              <w:proofErr w:type="spellStart"/>
              <w:r w:rsidRPr="00AA6F2B">
                <w:rPr>
                  <w:sz w:val="20"/>
                  <w:szCs w:val="20"/>
                  <w:rPrChange w:id="1691" w:author="Matt Mitchell" w:date="2019-04-14T16:39:00Z">
                    <w:rPr/>
                  </w:rPrChange>
                </w:rPr>
                <w:t>AtmData</w:t>
              </w:r>
              <w:proofErr w:type="spellEnd"/>
              <w:r w:rsidRPr="00AA6F2B">
                <w:rPr>
                  <w:sz w:val="20"/>
                  <w:szCs w:val="20"/>
                  <w:rPrChange w:id="1692" w:author="Matt Mitchell" w:date="2019-04-14T16:39:00Z">
                    <w:rPr/>
                  </w:rPrChange>
                </w:rPr>
                <w:t xml:space="preserve"> data)</w:t>
              </w:r>
            </w:ins>
          </w:p>
          <w:p w14:paraId="5E00DB57" w14:textId="4A8927A6" w:rsidR="00667B59" w:rsidRPr="00AA6F2B" w:rsidDel="00D357DD" w:rsidRDefault="00667B59" w:rsidP="00667B59">
            <w:pPr>
              <w:rPr>
                <w:ins w:id="1693" w:author="Matt Mitchell [2]" w:date="2019-04-14T14:27:00Z"/>
                <w:del w:id="1694" w:author="Matt Mitchell" w:date="2019-04-14T15:57:00Z"/>
                <w:sz w:val="20"/>
                <w:szCs w:val="20"/>
                <w:rPrChange w:id="1695" w:author="Matt Mitchell" w:date="2019-04-14T16:39:00Z">
                  <w:rPr>
                    <w:ins w:id="1696" w:author="Matt Mitchell [2]" w:date="2019-04-14T14:27:00Z"/>
                    <w:del w:id="1697" w:author="Matt Mitchell" w:date="2019-04-14T15:57:00Z"/>
                  </w:rPr>
                </w:rPrChange>
              </w:rPr>
            </w:pPr>
            <w:ins w:id="1698" w:author="Matt Mitchell [2]" w:date="2019-04-14T14:27:00Z">
              <w:del w:id="1699" w:author="Matt Mitchell" w:date="2019-04-14T15:57:00Z">
                <w:r w:rsidRPr="00AA6F2B" w:rsidDel="00D357DD">
                  <w:rPr>
                    <w:sz w:val="20"/>
                    <w:szCs w:val="20"/>
                    <w:rPrChange w:id="1700" w:author="Matt Mitchell" w:date="2019-04-14T16:39:00Z">
                      <w:rPr/>
                    </w:rPrChange>
                  </w:rPr>
                  <w:delText>addUserAccount( account : UserAccount)</w:delText>
                </w:r>
              </w:del>
            </w:ins>
          </w:p>
          <w:p w14:paraId="61EB7C69" w14:textId="737E5B5C" w:rsidR="00667B59" w:rsidRPr="00AA6F2B" w:rsidDel="00D357DD" w:rsidRDefault="00667B59" w:rsidP="00667B59">
            <w:pPr>
              <w:rPr>
                <w:ins w:id="1701" w:author="Matt Mitchell [2]" w:date="2019-04-14T14:27:00Z"/>
                <w:del w:id="1702" w:author="Matt Mitchell" w:date="2019-04-14T15:57:00Z"/>
                <w:sz w:val="20"/>
                <w:szCs w:val="20"/>
                <w:rPrChange w:id="1703" w:author="Matt Mitchell" w:date="2019-04-14T16:39:00Z">
                  <w:rPr>
                    <w:ins w:id="1704" w:author="Matt Mitchell [2]" w:date="2019-04-14T14:27:00Z"/>
                    <w:del w:id="1705" w:author="Matt Mitchell" w:date="2019-04-14T15:57:00Z"/>
                  </w:rPr>
                </w:rPrChange>
              </w:rPr>
            </w:pPr>
            <w:ins w:id="1706" w:author="Matt Mitchell [2]" w:date="2019-04-14T14:27:00Z">
              <w:del w:id="1707" w:author="Matt Mitchell" w:date="2019-04-14T15:57:00Z">
                <w:r w:rsidRPr="00AA6F2B" w:rsidDel="00D357DD">
                  <w:rPr>
                    <w:sz w:val="20"/>
                    <w:szCs w:val="20"/>
                    <w:rPrChange w:id="1708" w:author="Matt Mitchell" w:date="2019-04-14T16:39:00Z">
                      <w:rPr/>
                    </w:rPrChange>
                  </w:rPr>
                  <w:delText>addBankAccount(account : BankAccount)</w:delText>
                </w:r>
              </w:del>
            </w:ins>
          </w:p>
          <w:p w14:paraId="22109FE3" w14:textId="43E30127" w:rsidR="00667B59" w:rsidRPr="00AA6F2B" w:rsidDel="00D357DD" w:rsidRDefault="00667B59" w:rsidP="00667B59">
            <w:pPr>
              <w:rPr>
                <w:ins w:id="1709" w:author="Matt Mitchell [2]" w:date="2019-04-14T14:27:00Z"/>
                <w:del w:id="1710" w:author="Matt Mitchell" w:date="2019-04-14T15:57:00Z"/>
                <w:sz w:val="20"/>
                <w:szCs w:val="20"/>
                <w:rPrChange w:id="1711" w:author="Matt Mitchell" w:date="2019-04-14T16:39:00Z">
                  <w:rPr>
                    <w:ins w:id="1712" w:author="Matt Mitchell [2]" w:date="2019-04-14T14:27:00Z"/>
                    <w:del w:id="1713" w:author="Matt Mitchell" w:date="2019-04-14T15:57:00Z"/>
                  </w:rPr>
                </w:rPrChange>
              </w:rPr>
            </w:pPr>
            <w:ins w:id="1714" w:author="Matt Mitchell [2]" w:date="2019-04-14T14:27:00Z">
              <w:del w:id="1715" w:author="Matt Mitchell" w:date="2019-04-14T15:57:00Z">
                <w:r w:rsidRPr="00AA6F2B" w:rsidDel="00D357DD">
                  <w:rPr>
                    <w:sz w:val="20"/>
                    <w:szCs w:val="20"/>
                    <w:rPrChange w:id="1716" w:author="Matt Mitchell" w:date="2019-04-14T16:39:00Z">
                      <w:rPr/>
                    </w:rPrChange>
                  </w:rPr>
                  <w:delText>addTransaction(transaction : Transaction)</w:delText>
                </w:r>
              </w:del>
            </w:ins>
          </w:p>
          <w:p w14:paraId="72D295D6" w14:textId="589BEFA9" w:rsidR="00667B59" w:rsidRPr="00AA6F2B" w:rsidDel="00D357DD" w:rsidRDefault="00667B59" w:rsidP="00667B59">
            <w:pPr>
              <w:rPr>
                <w:ins w:id="1717" w:author="Matt Mitchell [2]" w:date="2019-04-14T14:27:00Z"/>
                <w:del w:id="1718" w:author="Matt Mitchell" w:date="2019-04-14T15:57:00Z"/>
                <w:sz w:val="20"/>
                <w:szCs w:val="20"/>
                <w:rPrChange w:id="1719" w:author="Matt Mitchell" w:date="2019-04-14T16:39:00Z">
                  <w:rPr>
                    <w:ins w:id="1720" w:author="Matt Mitchell [2]" w:date="2019-04-14T14:27:00Z"/>
                    <w:del w:id="1721" w:author="Matt Mitchell" w:date="2019-04-14T15:57:00Z"/>
                  </w:rPr>
                </w:rPrChange>
              </w:rPr>
            </w:pPr>
            <w:ins w:id="1722" w:author="Matt Mitchell [2]" w:date="2019-04-14T14:27:00Z">
              <w:del w:id="1723" w:author="Matt Mitchell" w:date="2019-04-14T15:57:00Z">
                <w:r w:rsidRPr="00AA6F2B" w:rsidDel="00D357DD">
                  <w:rPr>
                    <w:sz w:val="20"/>
                    <w:szCs w:val="20"/>
                    <w:rPrChange w:id="1724" w:author="Matt Mitchell" w:date="2019-04-14T16:39:00Z">
                      <w:rPr/>
                    </w:rPrChange>
                  </w:rPr>
                  <w:delText>addUserAccount(UserAccount : account)</w:delText>
                </w:r>
              </w:del>
            </w:ins>
          </w:p>
          <w:p w14:paraId="13CB32CC" w14:textId="263BC732" w:rsidR="00667B59" w:rsidRPr="00AA6F2B" w:rsidDel="00D357DD" w:rsidRDefault="00667B59" w:rsidP="00667B59">
            <w:pPr>
              <w:rPr>
                <w:ins w:id="1725" w:author="Matt Mitchell [2]" w:date="2019-04-14T14:27:00Z"/>
                <w:del w:id="1726" w:author="Matt Mitchell" w:date="2019-04-14T15:57:00Z"/>
                <w:sz w:val="20"/>
                <w:szCs w:val="20"/>
                <w:rPrChange w:id="1727" w:author="Matt Mitchell" w:date="2019-04-14T16:39:00Z">
                  <w:rPr>
                    <w:ins w:id="1728" w:author="Matt Mitchell [2]" w:date="2019-04-14T14:27:00Z"/>
                    <w:del w:id="1729" w:author="Matt Mitchell" w:date="2019-04-14T15:57:00Z"/>
                  </w:rPr>
                </w:rPrChange>
              </w:rPr>
            </w:pPr>
            <w:ins w:id="1730" w:author="Matt Mitchell [2]" w:date="2019-04-14T14:27:00Z">
              <w:del w:id="1731" w:author="Matt Mitchell" w:date="2019-04-14T15:57:00Z">
                <w:r w:rsidRPr="00AA6F2B" w:rsidDel="00D357DD">
                  <w:rPr>
                    <w:sz w:val="20"/>
                    <w:szCs w:val="20"/>
                    <w:rPrChange w:id="1732" w:author="Matt Mitchell" w:date="2019-04-14T16:39:00Z">
                      <w:rPr/>
                    </w:rPrChange>
                  </w:rPr>
                  <w:delText>ReadFile(String : path)</w:delText>
                </w:r>
              </w:del>
            </w:ins>
          </w:p>
          <w:p w14:paraId="0427EDEB" w14:textId="5E558122" w:rsidR="00667B59" w:rsidRPr="00AA6F2B" w:rsidRDefault="00667B59" w:rsidP="00667B59">
            <w:pPr>
              <w:rPr>
                <w:ins w:id="1733" w:author="Matt Mitchell" w:date="2019-04-14T14:26:00Z"/>
                <w:sz w:val="20"/>
                <w:szCs w:val="20"/>
                <w:rPrChange w:id="1734" w:author="Matt Mitchell" w:date="2019-04-14T16:39:00Z">
                  <w:rPr>
                    <w:ins w:id="1735" w:author="Matt Mitchell" w:date="2019-04-14T14:26:00Z"/>
                  </w:rPr>
                </w:rPrChange>
              </w:rPr>
            </w:pPr>
            <w:ins w:id="1736" w:author="Matt Mitchell [2]" w:date="2019-04-14T14:27:00Z">
              <w:del w:id="1737" w:author="Matt Mitchell" w:date="2019-04-14T15:57:00Z">
                <w:r w:rsidRPr="00AA6F2B" w:rsidDel="00D357DD">
                  <w:rPr>
                    <w:sz w:val="20"/>
                    <w:szCs w:val="20"/>
                    <w:rPrChange w:id="1738" w:author="Matt Mitchell" w:date="2019-04-14T16:39:00Z">
                      <w:rPr/>
                    </w:rPrChange>
                  </w:rPr>
                  <w:delText>WriteFile(String : path)</w:delText>
                </w:r>
              </w:del>
            </w:ins>
          </w:p>
        </w:tc>
      </w:tr>
      <w:tr w:rsidR="00667B59" w:rsidRPr="00B00560" w14:paraId="472919F3" w14:textId="77777777" w:rsidTr="00280B93">
        <w:trPr>
          <w:ins w:id="1739" w:author="Matt Mitchell" w:date="2019-04-14T14:26:00Z"/>
          <w:trPrChange w:id="1740" w:author="Matt Mitchell" w:date="2019-04-14T16:41:00Z">
            <w:trPr>
              <w:gridAfter w:val="0"/>
            </w:trPr>
          </w:trPrChange>
        </w:trPr>
        <w:tc>
          <w:tcPr>
            <w:tcW w:w="2785" w:type="dxa"/>
            <w:tcPrChange w:id="1741" w:author="Matt Mitchell" w:date="2019-04-14T16:41:00Z">
              <w:tcPr>
                <w:tcW w:w="2965" w:type="dxa"/>
                <w:gridSpan w:val="2"/>
              </w:tcPr>
            </w:tcPrChange>
          </w:tcPr>
          <w:p w14:paraId="541F6182" w14:textId="73647D7B" w:rsidR="00667B59" w:rsidRPr="00AA6F2B" w:rsidRDefault="00667B59" w:rsidP="00667B59">
            <w:pPr>
              <w:rPr>
                <w:ins w:id="1742" w:author="Matt Mitchell" w:date="2019-04-14T14:26:00Z"/>
                <w:sz w:val="20"/>
                <w:szCs w:val="20"/>
                <w:rPrChange w:id="1743" w:author="Matt Mitchell" w:date="2019-04-14T16:40:00Z">
                  <w:rPr>
                    <w:ins w:id="1744" w:author="Matt Mitchell" w:date="2019-04-14T14:26:00Z"/>
                  </w:rPr>
                </w:rPrChange>
              </w:rPr>
            </w:pPr>
            <w:ins w:id="1745" w:author="Matt Mitchell" w:date="2019-04-14T14:33:00Z">
              <w:r w:rsidRPr="00AA6F2B">
                <w:rPr>
                  <w:sz w:val="20"/>
                  <w:szCs w:val="20"/>
                  <w:rPrChange w:id="1746" w:author="Matt Mitchell" w:date="2019-04-14T16:40:00Z">
                    <w:rPr/>
                  </w:rPrChange>
                </w:rPr>
                <w:t>AtmData.java</w:t>
              </w:r>
            </w:ins>
          </w:p>
        </w:tc>
        <w:tc>
          <w:tcPr>
            <w:tcW w:w="1890" w:type="dxa"/>
            <w:tcPrChange w:id="1747" w:author="Matt Mitchell" w:date="2019-04-14T16:41:00Z">
              <w:tcPr>
                <w:tcW w:w="3515" w:type="dxa"/>
                <w:gridSpan w:val="3"/>
              </w:tcPr>
            </w:tcPrChange>
          </w:tcPr>
          <w:p w14:paraId="52ECA83E" w14:textId="43B6370F" w:rsidR="00667B59" w:rsidRPr="00AA6F2B" w:rsidRDefault="00667B59" w:rsidP="00667B59">
            <w:pPr>
              <w:rPr>
                <w:ins w:id="1748" w:author="Matt Mitchell" w:date="2019-04-14T14:26:00Z"/>
                <w:sz w:val="20"/>
                <w:szCs w:val="20"/>
                <w:rPrChange w:id="1749" w:author="Matt Mitchell" w:date="2019-04-14T16:40:00Z">
                  <w:rPr>
                    <w:ins w:id="1750" w:author="Matt Mitchell" w:date="2019-04-14T14:26:00Z"/>
                  </w:rPr>
                </w:rPrChange>
              </w:rPr>
            </w:pPr>
            <w:ins w:id="1751" w:author="Matt Mitchell" w:date="2019-04-14T14:33:00Z">
              <w:r w:rsidRPr="00AA6F2B">
                <w:rPr>
                  <w:sz w:val="20"/>
                  <w:szCs w:val="20"/>
                  <w:rPrChange w:id="1752" w:author="Matt Mitchell" w:date="2019-04-14T16:40:00Z">
                    <w:rPr/>
                  </w:rPrChange>
                </w:rPr>
                <w:t xml:space="preserve">Helper class to facilitate storing </w:t>
              </w:r>
            </w:ins>
            <w:ins w:id="1753" w:author="Matt Mitchell" w:date="2019-04-14T14:34:00Z">
              <w:r w:rsidRPr="00AA6F2B">
                <w:rPr>
                  <w:sz w:val="20"/>
                  <w:szCs w:val="20"/>
                  <w:rPrChange w:id="1754" w:author="Matt Mitchell" w:date="2019-04-14T16:40:00Z">
                    <w:rPr/>
                  </w:rPrChange>
                </w:rPr>
                <w:t>the application data records into a single xml file.</w:t>
              </w:r>
            </w:ins>
          </w:p>
        </w:tc>
        <w:tc>
          <w:tcPr>
            <w:tcW w:w="5220" w:type="dxa"/>
            <w:tcPrChange w:id="1755" w:author="Matt Mitchell" w:date="2019-04-14T16:41:00Z">
              <w:tcPr>
                <w:tcW w:w="3235" w:type="dxa"/>
                <w:gridSpan w:val="2"/>
              </w:tcPr>
            </w:tcPrChange>
          </w:tcPr>
          <w:p w14:paraId="62BBA66A" w14:textId="53B8B287" w:rsidR="00667B59" w:rsidRPr="00AA6F2B" w:rsidRDefault="00667B59" w:rsidP="00667B59">
            <w:pPr>
              <w:rPr>
                <w:ins w:id="1756" w:author="Matt Mitchell" w:date="2019-04-14T15:57:00Z"/>
                <w:b/>
                <w:sz w:val="20"/>
                <w:szCs w:val="20"/>
                <w:rPrChange w:id="1757" w:author="Matt Mitchell" w:date="2019-04-14T16:40:00Z">
                  <w:rPr>
                    <w:ins w:id="1758" w:author="Matt Mitchell" w:date="2019-04-14T15:57:00Z"/>
                  </w:rPr>
                </w:rPrChange>
              </w:rPr>
            </w:pPr>
            <w:ins w:id="1759" w:author="Matt Mitchell" w:date="2019-04-14T15:57:00Z">
              <w:r w:rsidRPr="00AA6F2B">
                <w:rPr>
                  <w:b/>
                  <w:sz w:val="20"/>
                  <w:szCs w:val="20"/>
                  <w:rPrChange w:id="1760" w:author="Matt Mitchell" w:date="2019-04-14T16:40:00Z">
                    <w:rPr>
                      <w:b/>
                    </w:rPr>
                  </w:rPrChange>
                </w:rPr>
                <w:t>Attributes</w:t>
              </w:r>
            </w:ins>
          </w:p>
          <w:p w14:paraId="240675B1" w14:textId="31D8BC46" w:rsidR="00667B59" w:rsidRPr="00AA6F2B" w:rsidRDefault="00667B59" w:rsidP="00667B59">
            <w:pPr>
              <w:rPr>
                <w:ins w:id="1761" w:author="Matt Mitchell" w:date="2019-04-14T15:25:00Z"/>
                <w:sz w:val="20"/>
                <w:szCs w:val="20"/>
                <w:rPrChange w:id="1762" w:author="Matt Mitchell" w:date="2019-04-14T16:40:00Z">
                  <w:rPr>
                    <w:ins w:id="1763" w:author="Matt Mitchell" w:date="2019-04-14T15:25:00Z"/>
                  </w:rPr>
                </w:rPrChange>
              </w:rPr>
            </w:pPr>
            <w:ins w:id="1764" w:author="Matt Mitchell" w:date="2019-04-14T15:25:00Z">
              <w:r w:rsidRPr="00AA6F2B">
                <w:rPr>
                  <w:sz w:val="20"/>
                  <w:szCs w:val="20"/>
                  <w:rPrChange w:id="1765" w:author="Matt Mitchell" w:date="2019-04-14T16:40:00Z">
                    <w:rPr/>
                  </w:rPrChange>
                </w:rPr>
                <w:t>List&lt;</w:t>
              </w:r>
              <w:proofErr w:type="spellStart"/>
              <w:r w:rsidRPr="00AA6F2B">
                <w:rPr>
                  <w:sz w:val="20"/>
                  <w:szCs w:val="20"/>
                  <w:rPrChange w:id="1766" w:author="Matt Mitchell" w:date="2019-04-14T16:40:00Z">
                    <w:rPr/>
                  </w:rPrChange>
                </w:rPr>
                <w:t>UserAccount</w:t>
              </w:r>
              <w:proofErr w:type="spellEnd"/>
              <w:r w:rsidRPr="00AA6F2B">
                <w:rPr>
                  <w:sz w:val="20"/>
                  <w:szCs w:val="20"/>
                  <w:rPrChange w:id="1767" w:author="Matt Mitchell" w:date="2019-04-14T16:40:00Z">
                    <w:rPr/>
                  </w:rPrChange>
                </w:rPr>
                <w:t xml:space="preserve">&gt; </w:t>
              </w:r>
              <w:proofErr w:type="spellStart"/>
              <w:r w:rsidRPr="00AA6F2B">
                <w:rPr>
                  <w:sz w:val="20"/>
                  <w:szCs w:val="20"/>
                  <w:rPrChange w:id="1768" w:author="Matt Mitchell" w:date="2019-04-14T16:40:00Z">
                    <w:rPr/>
                  </w:rPrChange>
                </w:rPr>
                <w:t>userAccountsList</w:t>
              </w:r>
              <w:proofErr w:type="spellEnd"/>
            </w:ins>
          </w:p>
          <w:p w14:paraId="26DDBAA1" w14:textId="77777777" w:rsidR="00667B59" w:rsidRPr="00AA6F2B" w:rsidRDefault="00667B59" w:rsidP="00667B59">
            <w:pPr>
              <w:rPr>
                <w:ins w:id="1769" w:author="Matt Mitchell" w:date="2019-04-14T15:25:00Z"/>
                <w:sz w:val="20"/>
                <w:szCs w:val="20"/>
                <w:rPrChange w:id="1770" w:author="Matt Mitchell" w:date="2019-04-14T16:40:00Z">
                  <w:rPr>
                    <w:ins w:id="1771" w:author="Matt Mitchell" w:date="2019-04-14T15:25:00Z"/>
                  </w:rPr>
                </w:rPrChange>
              </w:rPr>
            </w:pPr>
            <w:ins w:id="1772" w:author="Matt Mitchell" w:date="2019-04-14T15:25:00Z">
              <w:r w:rsidRPr="00AA6F2B">
                <w:rPr>
                  <w:sz w:val="20"/>
                  <w:szCs w:val="20"/>
                  <w:rPrChange w:id="1773" w:author="Matt Mitchell" w:date="2019-04-14T16:40:00Z">
                    <w:rPr/>
                  </w:rPrChange>
                </w:rPr>
                <w:t>List&lt;</w:t>
              </w:r>
              <w:proofErr w:type="spellStart"/>
              <w:r w:rsidRPr="00AA6F2B">
                <w:rPr>
                  <w:sz w:val="20"/>
                  <w:szCs w:val="20"/>
                  <w:rPrChange w:id="1774" w:author="Matt Mitchell" w:date="2019-04-14T16:40:00Z">
                    <w:rPr/>
                  </w:rPrChange>
                </w:rPr>
                <w:t>BankAccount</w:t>
              </w:r>
              <w:proofErr w:type="spellEnd"/>
              <w:r w:rsidRPr="00AA6F2B">
                <w:rPr>
                  <w:sz w:val="20"/>
                  <w:szCs w:val="20"/>
                  <w:rPrChange w:id="1775" w:author="Matt Mitchell" w:date="2019-04-14T16:40:00Z">
                    <w:rPr/>
                  </w:rPrChange>
                </w:rPr>
                <w:t xml:space="preserve">&gt; </w:t>
              </w:r>
              <w:proofErr w:type="spellStart"/>
              <w:r w:rsidRPr="00AA6F2B">
                <w:rPr>
                  <w:sz w:val="20"/>
                  <w:szCs w:val="20"/>
                  <w:rPrChange w:id="1776" w:author="Matt Mitchell" w:date="2019-04-14T16:40:00Z">
                    <w:rPr/>
                  </w:rPrChange>
                </w:rPr>
                <w:t>bankAccountsList</w:t>
              </w:r>
              <w:proofErr w:type="spellEnd"/>
              <w:r w:rsidRPr="00AA6F2B">
                <w:rPr>
                  <w:sz w:val="20"/>
                  <w:szCs w:val="20"/>
                  <w:rPrChange w:id="1777" w:author="Matt Mitchell" w:date="2019-04-14T16:40:00Z">
                    <w:rPr/>
                  </w:rPrChange>
                </w:rPr>
                <w:t>;</w:t>
              </w:r>
            </w:ins>
          </w:p>
          <w:p w14:paraId="4E06401C" w14:textId="234D763A" w:rsidR="00667B59" w:rsidRPr="00AA6F2B" w:rsidRDefault="00667B59" w:rsidP="00667B59">
            <w:pPr>
              <w:rPr>
                <w:ins w:id="1778" w:author="Matt Mitchell" w:date="2019-04-14T15:25:00Z"/>
                <w:sz w:val="20"/>
                <w:szCs w:val="20"/>
                <w:rPrChange w:id="1779" w:author="Matt Mitchell" w:date="2019-04-14T16:40:00Z">
                  <w:rPr>
                    <w:ins w:id="1780" w:author="Matt Mitchell" w:date="2019-04-14T15:25:00Z"/>
                  </w:rPr>
                </w:rPrChange>
              </w:rPr>
            </w:pPr>
            <w:ins w:id="1781" w:author="Matt Mitchell" w:date="2019-04-14T15:25:00Z">
              <w:r w:rsidRPr="00AA6F2B">
                <w:rPr>
                  <w:sz w:val="20"/>
                  <w:szCs w:val="20"/>
                  <w:rPrChange w:id="1782" w:author="Matt Mitchell" w:date="2019-04-14T16:40:00Z">
                    <w:rPr/>
                  </w:rPrChange>
                </w:rPr>
                <w:t xml:space="preserve">List&lt;Transaction&gt; </w:t>
              </w:r>
              <w:proofErr w:type="spellStart"/>
              <w:r w:rsidRPr="00AA6F2B">
                <w:rPr>
                  <w:sz w:val="20"/>
                  <w:szCs w:val="20"/>
                  <w:rPrChange w:id="1783" w:author="Matt Mitchell" w:date="2019-04-14T16:40:00Z">
                    <w:rPr/>
                  </w:rPrChange>
                </w:rPr>
                <w:t>transactionsList</w:t>
              </w:r>
              <w:proofErr w:type="spellEnd"/>
            </w:ins>
          </w:p>
          <w:p w14:paraId="19AD2F90" w14:textId="3E7AC9F7" w:rsidR="00667B59" w:rsidRPr="00AA6F2B" w:rsidRDefault="00667B59" w:rsidP="00667B59">
            <w:pPr>
              <w:rPr>
                <w:ins w:id="1784" w:author="Matt Mitchell" w:date="2019-04-14T15:58:00Z"/>
                <w:sz w:val="20"/>
                <w:szCs w:val="20"/>
                <w:rPrChange w:id="1785" w:author="Matt Mitchell" w:date="2019-04-14T16:40:00Z">
                  <w:rPr>
                    <w:ins w:id="1786" w:author="Matt Mitchell" w:date="2019-04-14T15:58:00Z"/>
                  </w:rPr>
                </w:rPrChange>
              </w:rPr>
            </w:pPr>
          </w:p>
          <w:p w14:paraId="07A2D277" w14:textId="1FA32590" w:rsidR="00667B59" w:rsidRPr="00AA6F2B" w:rsidRDefault="00667B59" w:rsidP="00667B59">
            <w:pPr>
              <w:rPr>
                <w:ins w:id="1787" w:author="Matt Mitchell" w:date="2019-04-14T15:25:00Z"/>
                <w:b/>
                <w:sz w:val="20"/>
                <w:szCs w:val="20"/>
                <w:rPrChange w:id="1788" w:author="Matt Mitchell" w:date="2019-04-14T16:40:00Z">
                  <w:rPr>
                    <w:ins w:id="1789" w:author="Matt Mitchell" w:date="2019-04-14T15:25:00Z"/>
                  </w:rPr>
                </w:rPrChange>
              </w:rPr>
            </w:pPr>
            <w:ins w:id="1790" w:author="Matt Mitchell" w:date="2019-04-14T15:58:00Z">
              <w:r w:rsidRPr="00AA6F2B">
                <w:rPr>
                  <w:b/>
                  <w:sz w:val="20"/>
                  <w:szCs w:val="20"/>
                  <w:rPrChange w:id="1791" w:author="Matt Mitchell" w:date="2019-04-14T16:40:00Z">
                    <w:rPr>
                      <w:b/>
                    </w:rPr>
                  </w:rPrChange>
                </w:rPr>
                <w:t>Methods</w:t>
              </w:r>
            </w:ins>
          </w:p>
          <w:p w14:paraId="06B8FEF0" w14:textId="60D655FA" w:rsidR="00667B59" w:rsidRPr="00AA6F2B" w:rsidDel="00BB0D44" w:rsidRDefault="00667B59" w:rsidP="00667B59">
            <w:pPr>
              <w:rPr>
                <w:del w:id="1792" w:author="Matt Mitchell" w:date="2019-04-14T14:36:00Z"/>
                <w:sz w:val="20"/>
                <w:szCs w:val="20"/>
                <w:rPrChange w:id="1793" w:author="Matt Mitchell" w:date="2019-04-14T16:40:00Z">
                  <w:rPr>
                    <w:del w:id="1794" w:author="Matt Mitchell" w:date="2019-04-14T14:36:00Z"/>
                  </w:rPr>
                </w:rPrChange>
              </w:rPr>
            </w:pPr>
            <w:ins w:id="1795" w:author="Matt Mitchell" w:date="2019-04-14T14:38:00Z">
              <w:r w:rsidRPr="00AA6F2B">
                <w:rPr>
                  <w:sz w:val="20"/>
                  <w:szCs w:val="20"/>
                  <w:rPrChange w:id="1796" w:author="Matt Mitchell" w:date="2019-04-14T16:40:00Z">
                    <w:rPr/>
                  </w:rPrChange>
                </w:rPr>
                <w:t>List&lt;</w:t>
              </w:r>
              <w:proofErr w:type="spellStart"/>
              <w:r w:rsidRPr="00AA6F2B">
                <w:rPr>
                  <w:sz w:val="20"/>
                  <w:szCs w:val="20"/>
                  <w:rPrChange w:id="1797" w:author="Matt Mitchell" w:date="2019-04-14T16:40:00Z">
                    <w:rPr/>
                  </w:rPrChange>
                </w:rPr>
                <w:t>BankAccount</w:t>
              </w:r>
              <w:proofErr w:type="spellEnd"/>
              <w:r w:rsidRPr="00AA6F2B">
                <w:rPr>
                  <w:sz w:val="20"/>
                  <w:szCs w:val="20"/>
                  <w:rPrChange w:id="1798" w:author="Matt Mitchell" w:date="2019-04-14T16:40:00Z">
                    <w:rPr/>
                  </w:rPrChange>
                </w:rPr>
                <w:t xml:space="preserve">&gt; </w:t>
              </w:r>
            </w:ins>
            <w:proofErr w:type="spellStart"/>
            <w:proofErr w:type="gramStart"/>
            <w:ins w:id="1799" w:author="Matt Mitchell" w:date="2019-04-14T14:36:00Z">
              <w:r w:rsidRPr="00AA6F2B">
                <w:rPr>
                  <w:sz w:val="20"/>
                  <w:szCs w:val="20"/>
                  <w:rPrChange w:id="1800" w:author="Matt Mitchell" w:date="2019-04-14T16:40:00Z">
                    <w:rPr/>
                  </w:rPrChange>
                </w:rPr>
                <w:t>getBankAccounts</w:t>
              </w:r>
              <w:proofErr w:type="spellEnd"/>
              <w:r w:rsidRPr="00AA6F2B">
                <w:rPr>
                  <w:sz w:val="20"/>
                  <w:szCs w:val="20"/>
                  <w:rPrChange w:id="1801" w:author="Matt Mitchell" w:date="2019-04-14T16:40:00Z">
                    <w:rPr/>
                  </w:rPrChange>
                </w:rPr>
                <w:t>(</w:t>
              </w:r>
              <w:proofErr w:type="gramEnd"/>
              <w:r w:rsidRPr="00AA6F2B">
                <w:rPr>
                  <w:sz w:val="20"/>
                  <w:szCs w:val="20"/>
                  <w:rPrChange w:id="1802" w:author="Matt Mitchell" w:date="2019-04-14T16:40:00Z">
                    <w:rPr/>
                  </w:rPrChange>
                </w:rPr>
                <w:t>)</w:t>
              </w:r>
            </w:ins>
            <w:ins w:id="1803" w:author="Matt Mitchell [2]" w:date="2019-04-14T14:35:00Z">
              <w:del w:id="1804" w:author="Matt Mitchell" w:date="2019-04-14T14:36:00Z">
                <w:r w:rsidRPr="00AA6F2B" w:rsidDel="003860E7">
                  <w:rPr>
                    <w:sz w:val="20"/>
                    <w:szCs w:val="20"/>
                    <w:rPrChange w:id="1805" w:author="Matt Mitchell" w:date="2019-04-14T16:40:00Z">
                      <w:rPr/>
                    </w:rPrChange>
                  </w:rPr>
                  <w:delText>setBankAccount(long : bankAccount)</w:delText>
                </w:r>
              </w:del>
            </w:ins>
          </w:p>
          <w:p w14:paraId="3C6B4E39" w14:textId="01F5EC2A" w:rsidR="00667B59" w:rsidRPr="00AA6F2B" w:rsidRDefault="00667B59" w:rsidP="00667B59">
            <w:pPr>
              <w:rPr>
                <w:ins w:id="1806" w:author="Matt Mitchell" w:date="2019-04-14T14:37:00Z"/>
                <w:sz w:val="20"/>
                <w:szCs w:val="20"/>
                <w:rPrChange w:id="1807" w:author="Matt Mitchell" w:date="2019-04-14T16:40:00Z">
                  <w:rPr>
                    <w:ins w:id="1808" w:author="Matt Mitchell" w:date="2019-04-14T14:37:00Z"/>
                  </w:rPr>
                </w:rPrChange>
              </w:rPr>
            </w:pPr>
          </w:p>
          <w:p w14:paraId="5271A8FA" w14:textId="4C20C41D" w:rsidR="00667B59" w:rsidRPr="00AA6F2B" w:rsidRDefault="00667B59" w:rsidP="00667B59">
            <w:pPr>
              <w:rPr>
                <w:ins w:id="1809" w:author="Matt Mitchell" w:date="2019-04-14T14:37:00Z"/>
                <w:sz w:val="20"/>
                <w:szCs w:val="20"/>
                <w:rPrChange w:id="1810" w:author="Matt Mitchell" w:date="2019-04-14T16:40:00Z">
                  <w:rPr>
                    <w:ins w:id="1811" w:author="Matt Mitchell" w:date="2019-04-14T14:37:00Z"/>
                  </w:rPr>
                </w:rPrChange>
              </w:rPr>
            </w:pPr>
            <w:proofErr w:type="spellStart"/>
            <w:proofErr w:type="gramStart"/>
            <w:ins w:id="1812" w:author="Matt Mitchell" w:date="2019-04-14T14:37:00Z">
              <w:r w:rsidRPr="00AA6F2B">
                <w:rPr>
                  <w:sz w:val="20"/>
                  <w:szCs w:val="20"/>
                  <w:rPrChange w:id="1813" w:author="Matt Mitchell" w:date="2019-04-14T16:40:00Z">
                    <w:rPr/>
                  </w:rPrChange>
                </w:rPr>
                <w:t>setBankAccounts</w:t>
              </w:r>
              <w:proofErr w:type="spellEnd"/>
              <w:r w:rsidRPr="00AA6F2B">
                <w:rPr>
                  <w:sz w:val="20"/>
                  <w:szCs w:val="20"/>
                  <w:rPrChange w:id="1814" w:author="Matt Mitchell" w:date="2019-04-14T16:40:00Z">
                    <w:rPr/>
                  </w:rPrChange>
                </w:rPr>
                <w:t>(</w:t>
              </w:r>
              <w:proofErr w:type="gramEnd"/>
              <w:r w:rsidRPr="00AA6F2B">
                <w:rPr>
                  <w:sz w:val="20"/>
                  <w:szCs w:val="20"/>
                  <w:rPrChange w:id="1815" w:author="Matt Mitchell" w:date="2019-04-14T16:40:00Z">
                    <w:rPr/>
                  </w:rPrChange>
                </w:rPr>
                <w:t>List&lt;</w:t>
              </w:r>
              <w:proofErr w:type="spellStart"/>
              <w:r w:rsidRPr="00AA6F2B">
                <w:rPr>
                  <w:sz w:val="20"/>
                  <w:szCs w:val="20"/>
                  <w:rPrChange w:id="1816" w:author="Matt Mitchell" w:date="2019-04-14T16:40:00Z">
                    <w:rPr/>
                  </w:rPrChange>
                </w:rPr>
                <w:t>BankAccount</w:t>
              </w:r>
              <w:proofErr w:type="spellEnd"/>
              <w:r w:rsidRPr="00AA6F2B">
                <w:rPr>
                  <w:sz w:val="20"/>
                  <w:szCs w:val="20"/>
                  <w:rPrChange w:id="1817" w:author="Matt Mitchell" w:date="2019-04-14T16:40:00Z">
                    <w:rPr/>
                  </w:rPrChange>
                </w:rPr>
                <w:t>&gt; accounts)</w:t>
              </w:r>
            </w:ins>
          </w:p>
          <w:p w14:paraId="7B08F996" w14:textId="1E3058D7" w:rsidR="00667B59" w:rsidRPr="00AA6F2B" w:rsidRDefault="00667B59" w:rsidP="00667B59">
            <w:pPr>
              <w:rPr>
                <w:ins w:id="1818" w:author="Matt Mitchell" w:date="2019-04-14T14:37:00Z"/>
                <w:sz w:val="20"/>
                <w:szCs w:val="20"/>
                <w:rPrChange w:id="1819" w:author="Matt Mitchell" w:date="2019-04-14T16:40:00Z">
                  <w:rPr>
                    <w:ins w:id="1820" w:author="Matt Mitchell" w:date="2019-04-14T14:37:00Z"/>
                  </w:rPr>
                </w:rPrChange>
              </w:rPr>
            </w:pPr>
            <w:ins w:id="1821" w:author="Matt Mitchell" w:date="2019-04-14T14:38:00Z">
              <w:r w:rsidRPr="00AA6F2B">
                <w:rPr>
                  <w:sz w:val="20"/>
                  <w:szCs w:val="20"/>
                  <w:rPrChange w:id="1822" w:author="Matt Mitchell" w:date="2019-04-14T16:40:00Z">
                    <w:rPr/>
                  </w:rPrChange>
                </w:rPr>
                <w:t>List&lt;</w:t>
              </w:r>
              <w:proofErr w:type="spellStart"/>
              <w:r w:rsidRPr="00AA6F2B">
                <w:rPr>
                  <w:sz w:val="20"/>
                  <w:szCs w:val="20"/>
                  <w:rPrChange w:id="1823" w:author="Matt Mitchell" w:date="2019-04-14T16:40:00Z">
                    <w:rPr/>
                  </w:rPrChange>
                </w:rPr>
                <w:t>UserAccount</w:t>
              </w:r>
              <w:proofErr w:type="spellEnd"/>
              <w:r w:rsidRPr="00AA6F2B">
                <w:rPr>
                  <w:sz w:val="20"/>
                  <w:szCs w:val="20"/>
                  <w:rPrChange w:id="1824" w:author="Matt Mitchell" w:date="2019-04-14T16:40:00Z">
                    <w:rPr/>
                  </w:rPrChange>
                </w:rPr>
                <w:t xml:space="preserve">&gt; </w:t>
              </w:r>
            </w:ins>
            <w:proofErr w:type="spellStart"/>
            <w:proofErr w:type="gramStart"/>
            <w:ins w:id="1825" w:author="Matt Mitchell" w:date="2019-04-14T14:37:00Z">
              <w:r w:rsidRPr="00AA6F2B">
                <w:rPr>
                  <w:sz w:val="20"/>
                  <w:szCs w:val="20"/>
                  <w:rPrChange w:id="1826" w:author="Matt Mitchell" w:date="2019-04-14T16:40:00Z">
                    <w:rPr/>
                  </w:rPrChange>
                </w:rPr>
                <w:t>getUserAccounts</w:t>
              </w:r>
              <w:proofErr w:type="spellEnd"/>
              <w:r w:rsidRPr="00AA6F2B">
                <w:rPr>
                  <w:sz w:val="20"/>
                  <w:szCs w:val="20"/>
                  <w:rPrChange w:id="1827" w:author="Matt Mitchell" w:date="2019-04-14T16:40:00Z">
                    <w:rPr/>
                  </w:rPrChange>
                </w:rPr>
                <w:t>(</w:t>
              </w:r>
              <w:proofErr w:type="gramEnd"/>
              <w:r w:rsidRPr="00AA6F2B">
                <w:rPr>
                  <w:sz w:val="20"/>
                  <w:szCs w:val="20"/>
                  <w:rPrChange w:id="1828" w:author="Matt Mitchell" w:date="2019-04-14T16:40:00Z">
                    <w:rPr/>
                  </w:rPrChange>
                </w:rPr>
                <w:t>)</w:t>
              </w:r>
            </w:ins>
          </w:p>
          <w:p w14:paraId="3E0E80BE" w14:textId="5F0D96EA" w:rsidR="00667B59" w:rsidRPr="00AA6F2B" w:rsidRDefault="00667B59" w:rsidP="00667B59">
            <w:pPr>
              <w:rPr>
                <w:ins w:id="1829" w:author="Matt Mitchell" w:date="2019-04-14T14:38:00Z"/>
                <w:sz w:val="20"/>
                <w:szCs w:val="20"/>
                <w:rPrChange w:id="1830" w:author="Matt Mitchell" w:date="2019-04-14T16:40:00Z">
                  <w:rPr>
                    <w:ins w:id="1831" w:author="Matt Mitchell" w:date="2019-04-14T14:38:00Z"/>
                  </w:rPr>
                </w:rPrChange>
              </w:rPr>
            </w:pPr>
            <w:ins w:id="1832" w:author="Matt Mitchell" w:date="2019-04-14T14:38:00Z">
              <w:r w:rsidRPr="00AA6F2B">
                <w:rPr>
                  <w:sz w:val="20"/>
                  <w:szCs w:val="20"/>
                  <w:rPrChange w:id="1833" w:author="Matt Mitchell" w:date="2019-04-14T16:40:00Z">
                    <w:rPr/>
                  </w:rPrChange>
                </w:rPr>
                <w:t xml:space="preserve">void </w:t>
              </w:r>
            </w:ins>
            <w:proofErr w:type="spellStart"/>
            <w:proofErr w:type="gramStart"/>
            <w:ins w:id="1834" w:author="Matt Mitchell" w:date="2019-04-14T14:37:00Z">
              <w:r w:rsidRPr="00AA6F2B">
                <w:rPr>
                  <w:sz w:val="20"/>
                  <w:szCs w:val="20"/>
                  <w:rPrChange w:id="1835" w:author="Matt Mitchell" w:date="2019-04-14T16:40:00Z">
                    <w:rPr/>
                  </w:rPrChange>
                </w:rPr>
                <w:t>setUserAccounts</w:t>
              </w:r>
              <w:proofErr w:type="spellEnd"/>
              <w:r w:rsidRPr="00AA6F2B">
                <w:rPr>
                  <w:sz w:val="20"/>
                  <w:szCs w:val="20"/>
                  <w:rPrChange w:id="1836" w:author="Matt Mitchell" w:date="2019-04-14T16:40:00Z">
                    <w:rPr/>
                  </w:rPrChange>
                </w:rPr>
                <w:t>(</w:t>
              </w:r>
              <w:proofErr w:type="gramEnd"/>
              <w:r w:rsidRPr="00AA6F2B">
                <w:rPr>
                  <w:sz w:val="20"/>
                  <w:szCs w:val="20"/>
                  <w:rPrChange w:id="1837" w:author="Matt Mitchell" w:date="2019-04-14T16:40:00Z">
                    <w:rPr/>
                  </w:rPrChange>
                </w:rPr>
                <w:t>List&lt;</w:t>
              </w:r>
              <w:proofErr w:type="spellStart"/>
              <w:r w:rsidRPr="00AA6F2B">
                <w:rPr>
                  <w:sz w:val="20"/>
                  <w:szCs w:val="20"/>
                  <w:rPrChange w:id="1838" w:author="Matt Mitchell" w:date="2019-04-14T16:40:00Z">
                    <w:rPr/>
                  </w:rPrChange>
                </w:rPr>
                <w:t>UserAccount</w:t>
              </w:r>
              <w:proofErr w:type="spellEnd"/>
              <w:r w:rsidRPr="00AA6F2B">
                <w:rPr>
                  <w:sz w:val="20"/>
                  <w:szCs w:val="20"/>
                  <w:rPrChange w:id="1839" w:author="Matt Mitchell" w:date="2019-04-14T16:40:00Z">
                    <w:rPr/>
                  </w:rPrChange>
                </w:rPr>
                <w:t>&gt; accounts)</w:t>
              </w:r>
            </w:ins>
          </w:p>
          <w:p w14:paraId="01060FA1" w14:textId="276373CA" w:rsidR="00667B59" w:rsidRPr="00AA6F2B" w:rsidRDefault="00667B59" w:rsidP="00667B59">
            <w:pPr>
              <w:rPr>
                <w:ins w:id="1840" w:author="Matt Mitchell" w:date="2019-04-14T14:37:00Z"/>
                <w:sz w:val="20"/>
                <w:szCs w:val="20"/>
                <w:rPrChange w:id="1841" w:author="Matt Mitchell" w:date="2019-04-14T16:40:00Z">
                  <w:rPr>
                    <w:ins w:id="1842" w:author="Matt Mitchell" w:date="2019-04-14T14:37:00Z"/>
                  </w:rPr>
                </w:rPrChange>
              </w:rPr>
            </w:pPr>
            <w:ins w:id="1843" w:author="Matt Mitchell" w:date="2019-04-14T14:39:00Z">
              <w:r w:rsidRPr="00AA6F2B">
                <w:rPr>
                  <w:sz w:val="20"/>
                  <w:szCs w:val="20"/>
                  <w:rPrChange w:id="1844" w:author="Matt Mitchell" w:date="2019-04-14T16:40:00Z">
                    <w:rPr/>
                  </w:rPrChange>
                </w:rPr>
                <w:t xml:space="preserve">List&lt;Transaction&gt; </w:t>
              </w:r>
            </w:ins>
            <w:proofErr w:type="spellStart"/>
            <w:proofErr w:type="gramStart"/>
            <w:ins w:id="1845" w:author="Matt Mitchell" w:date="2019-04-14T14:37:00Z">
              <w:r w:rsidRPr="00AA6F2B">
                <w:rPr>
                  <w:sz w:val="20"/>
                  <w:szCs w:val="20"/>
                  <w:rPrChange w:id="1846" w:author="Matt Mitchell" w:date="2019-04-14T16:40:00Z">
                    <w:rPr/>
                  </w:rPrChange>
                </w:rPr>
                <w:t>get</w:t>
              </w:r>
            </w:ins>
            <w:ins w:id="1847" w:author="Matt Mitchell" w:date="2019-04-14T14:38:00Z">
              <w:r w:rsidRPr="00AA6F2B">
                <w:rPr>
                  <w:sz w:val="20"/>
                  <w:szCs w:val="20"/>
                  <w:rPrChange w:id="1848" w:author="Matt Mitchell" w:date="2019-04-14T16:40:00Z">
                    <w:rPr/>
                  </w:rPrChange>
                </w:rPr>
                <w:t>Transactions</w:t>
              </w:r>
            </w:ins>
            <w:proofErr w:type="spellEnd"/>
            <w:ins w:id="1849" w:author="Matt Mitchell" w:date="2019-04-14T14:37:00Z">
              <w:r w:rsidRPr="00AA6F2B">
                <w:rPr>
                  <w:sz w:val="20"/>
                  <w:szCs w:val="20"/>
                  <w:rPrChange w:id="1850" w:author="Matt Mitchell" w:date="2019-04-14T16:40:00Z">
                    <w:rPr/>
                  </w:rPrChange>
                </w:rPr>
                <w:t>(</w:t>
              </w:r>
              <w:proofErr w:type="gramEnd"/>
              <w:r w:rsidRPr="00AA6F2B">
                <w:rPr>
                  <w:sz w:val="20"/>
                  <w:szCs w:val="20"/>
                  <w:rPrChange w:id="1851" w:author="Matt Mitchell" w:date="2019-04-14T16:40:00Z">
                    <w:rPr/>
                  </w:rPrChange>
                </w:rPr>
                <w:t>)</w:t>
              </w:r>
            </w:ins>
          </w:p>
          <w:p w14:paraId="7E91B5CE" w14:textId="252B7279" w:rsidR="00667B59" w:rsidRPr="00AA6F2B" w:rsidRDefault="00667B59" w:rsidP="00667B59">
            <w:pPr>
              <w:rPr>
                <w:ins w:id="1852" w:author="Matt Mitchell" w:date="2019-04-14T14:37:00Z"/>
                <w:sz w:val="20"/>
                <w:szCs w:val="20"/>
                <w:rPrChange w:id="1853" w:author="Matt Mitchell" w:date="2019-04-14T16:40:00Z">
                  <w:rPr>
                    <w:ins w:id="1854" w:author="Matt Mitchell" w:date="2019-04-14T14:37:00Z"/>
                  </w:rPr>
                </w:rPrChange>
              </w:rPr>
            </w:pPr>
            <w:proofErr w:type="spellStart"/>
            <w:proofErr w:type="gramStart"/>
            <w:ins w:id="1855" w:author="Matt Mitchell" w:date="2019-04-14T14:38:00Z">
              <w:r w:rsidRPr="00AA6F2B">
                <w:rPr>
                  <w:sz w:val="20"/>
                  <w:szCs w:val="20"/>
                  <w:rPrChange w:id="1856" w:author="Matt Mitchell" w:date="2019-04-14T16:40:00Z">
                    <w:rPr/>
                  </w:rPrChange>
                </w:rPr>
                <w:t>s</w:t>
              </w:r>
            </w:ins>
            <w:ins w:id="1857" w:author="Matt Mitchell" w:date="2019-04-14T14:37:00Z">
              <w:r w:rsidRPr="00AA6F2B">
                <w:rPr>
                  <w:sz w:val="20"/>
                  <w:szCs w:val="20"/>
                  <w:rPrChange w:id="1858" w:author="Matt Mitchell" w:date="2019-04-14T16:40:00Z">
                    <w:rPr/>
                  </w:rPrChange>
                </w:rPr>
                <w:t>et</w:t>
              </w:r>
            </w:ins>
            <w:ins w:id="1859" w:author="Matt Mitchell" w:date="2019-04-14T14:38:00Z">
              <w:r w:rsidRPr="00AA6F2B">
                <w:rPr>
                  <w:sz w:val="20"/>
                  <w:szCs w:val="20"/>
                  <w:rPrChange w:id="1860" w:author="Matt Mitchell" w:date="2019-04-14T16:40:00Z">
                    <w:rPr/>
                  </w:rPrChange>
                </w:rPr>
                <w:t>Transactions</w:t>
              </w:r>
            </w:ins>
            <w:proofErr w:type="spellEnd"/>
            <w:ins w:id="1861" w:author="Matt Mitchell" w:date="2019-04-14T14:37:00Z">
              <w:r w:rsidRPr="00AA6F2B">
                <w:rPr>
                  <w:sz w:val="20"/>
                  <w:szCs w:val="20"/>
                  <w:rPrChange w:id="1862" w:author="Matt Mitchell" w:date="2019-04-14T16:40:00Z">
                    <w:rPr/>
                  </w:rPrChange>
                </w:rPr>
                <w:t>(</w:t>
              </w:r>
              <w:proofErr w:type="gramEnd"/>
              <w:r w:rsidRPr="00AA6F2B">
                <w:rPr>
                  <w:sz w:val="20"/>
                  <w:szCs w:val="20"/>
                  <w:rPrChange w:id="1863" w:author="Matt Mitchell" w:date="2019-04-14T16:40:00Z">
                    <w:rPr/>
                  </w:rPrChange>
                </w:rPr>
                <w:t>List&lt;</w:t>
              </w:r>
            </w:ins>
            <w:ins w:id="1864" w:author="Matt Mitchell" w:date="2019-04-14T14:39:00Z">
              <w:r w:rsidRPr="00AA6F2B">
                <w:rPr>
                  <w:sz w:val="20"/>
                  <w:szCs w:val="20"/>
                  <w:rPrChange w:id="1865" w:author="Matt Mitchell" w:date="2019-04-14T16:40:00Z">
                    <w:rPr/>
                  </w:rPrChange>
                </w:rPr>
                <w:t>Transaction</w:t>
              </w:r>
            </w:ins>
            <w:ins w:id="1866" w:author="Matt Mitchell" w:date="2019-04-14T14:37:00Z">
              <w:r w:rsidRPr="00AA6F2B">
                <w:rPr>
                  <w:sz w:val="20"/>
                  <w:szCs w:val="20"/>
                  <w:rPrChange w:id="1867" w:author="Matt Mitchell" w:date="2019-04-14T16:40:00Z">
                    <w:rPr/>
                  </w:rPrChange>
                </w:rPr>
                <w:t xml:space="preserve">&gt; </w:t>
              </w:r>
            </w:ins>
            <w:ins w:id="1868" w:author="Matt Mitchell" w:date="2019-04-14T14:39:00Z">
              <w:r w:rsidRPr="00AA6F2B">
                <w:rPr>
                  <w:sz w:val="20"/>
                  <w:szCs w:val="20"/>
                  <w:rPrChange w:id="1869" w:author="Matt Mitchell" w:date="2019-04-14T16:40:00Z">
                    <w:rPr/>
                  </w:rPrChange>
                </w:rPr>
                <w:t>transactions</w:t>
              </w:r>
            </w:ins>
            <w:ins w:id="1870" w:author="Matt Mitchell" w:date="2019-04-14T14:37:00Z">
              <w:r w:rsidRPr="00AA6F2B">
                <w:rPr>
                  <w:sz w:val="20"/>
                  <w:szCs w:val="20"/>
                  <w:rPrChange w:id="1871" w:author="Matt Mitchell" w:date="2019-04-14T16:40:00Z">
                    <w:rPr/>
                  </w:rPrChange>
                </w:rPr>
                <w:t>)</w:t>
              </w:r>
            </w:ins>
          </w:p>
          <w:p w14:paraId="0218EEA5" w14:textId="4BEBB471" w:rsidR="00667B59" w:rsidRPr="00AA6F2B" w:rsidDel="003860E7" w:rsidRDefault="00667B59" w:rsidP="00667B59">
            <w:pPr>
              <w:rPr>
                <w:ins w:id="1872" w:author="Matt Mitchell [2]" w:date="2019-04-14T14:35:00Z"/>
                <w:del w:id="1873" w:author="Matt Mitchell" w:date="2019-04-14T14:36:00Z"/>
                <w:sz w:val="20"/>
                <w:szCs w:val="20"/>
                <w:rPrChange w:id="1874" w:author="Matt Mitchell" w:date="2019-04-14T16:40:00Z">
                  <w:rPr>
                    <w:ins w:id="1875" w:author="Matt Mitchell [2]" w:date="2019-04-14T14:35:00Z"/>
                    <w:del w:id="1876" w:author="Matt Mitchell" w:date="2019-04-14T14:36:00Z"/>
                  </w:rPr>
                </w:rPrChange>
              </w:rPr>
            </w:pPr>
            <w:ins w:id="1877" w:author="Matt Mitchell [2]" w:date="2019-04-14T14:35:00Z">
              <w:del w:id="1878" w:author="Matt Mitchell" w:date="2019-04-14T14:36:00Z">
                <w:r w:rsidRPr="00AA6F2B" w:rsidDel="003860E7">
                  <w:rPr>
                    <w:sz w:val="20"/>
                    <w:szCs w:val="20"/>
                    <w:rPrChange w:id="1879" w:author="Matt Mitchell" w:date="2019-04-14T16:40:00Z">
                      <w:rPr/>
                    </w:rPrChange>
                  </w:rPr>
                  <w:delText>Date getDate()</w:delText>
                </w:r>
              </w:del>
            </w:ins>
          </w:p>
          <w:p w14:paraId="1187DEED" w14:textId="4DE6EA04" w:rsidR="00667B59" w:rsidRPr="00AA6F2B" w:rsidDel="003860E7" w:rsidRDefault="00667B59" w:rsidP="00667B59">
            <w:pPr>
              <w:rPr>
                <w:ins w:id="1880" w:author="Matt Mitchell [2]" w:date="2019-04-14T14:35:00Z"/>
                <w:del w:id="1881" w:author="Matt Mitchell" w:date="2019-04-14T14:36:00Z"/>
                <w:sz w:val="20"/>
                <w:szCs w:val="20"/>
                <w:rPrChange w:id="1882" w:author="Matt Mitchell" w:date="2019-04-14T16:40:00Z">
                  <w:rPr>
                    <w:ins w:id="1883" w:author="Matt Mitchell [2]" w:date="2019-04-14T14:35:00Z"/>
                    <w:del w:id="1884" w:author="Matt Mitchell" w:date="2019-04-14T14:36:00Z"/>
                  </w:rPr>
                </w:rPrChange>
              </w:rPr>
            </w:pPr>
            <w:ins w:id="1885" w:author="Matt Mitchell [2]" w:date="2019-04-14T14:35:00Z">
              <w:del w:id="1886" w:author="Matt Mitchell" w:date="2019-04-14T14:36:00Z">
                <w:r w:rsidRPr="00AA6F2B" w:rsidDel="003860E7">
                  <w:rPr>
                    <w:sz w:val="20"/>
                    <w:szCs w:val="20"/>
                    <w:rPrChange w:id="1887" w:author="Matt Mitchell" w:date="2019-04-14T16:40:00Z">
                      <w:rPr/>
                    </w:rPrChange>
                  </w:rPr>
                  <w:delText>setDate(Date : date)</w:delText>
                </w:r>
              </w:del>
            </w:ins>
          </w:p>
          <w:p w14:paraId="247FD94F" w14:textId="28DD52C4" w:rsidR="00667B59" w:rsidRPr="00AA6F2B" w:rsidDel="003860E7" w:rsidRDefault="00667B59" w:rsidP="00667B59">
            <w:pPr>
              <w:rPr>
                <w:ins w:id="1888" w:author="Matt Mitchell [2]" w:date="2019-04-14T14:35:00Z"/>
                <w:del w:id="1889" w:author="Matt Mitchell" w:date="2019-04-14T14:36:00Z"/>
                <w:sz w:val="20"/>
                <w:szCs w:val="20"/>
                <w:rPrChange w:id="1890" w:author="Matt Mitchell" w:date="2019-04-14T16:40:00Z">
                  <w:rPr>
                    <w:ins w:id="1891" w:author="Matt Mitchell [2]" w:date="2019-04-14T14:35:00Z"/>
                    <w:del w:id="1892" w:author="Matt Mitchell" w:date="2019-04-14T14:36:00Z"/>
                  </w:rPr>
                </w:rPrChange>
              </w:rPr>
            </w:pPr>
            <w:ins w:id="1893" w:author="Matt Mitchell [2]" w:date="2019-04-14T14:35:00Z">
              <w:del w:id="1894" w:author="Matt Mitchell" w:date="2019-04-14T14:36:00Z">
                <w:r w:rsidRPr="00AA6F2B" w:rsidDel="003860E7">
                  <w:rPr>
                    <w:sz w:val="20"/>
                    <w:szCs w:val="20"/>
                    <w:rPrChange w:id="1895" w:author="Matt Mitchell" w:date="2019-04-14T16:40:00Z">
                      <w:rPr/>
                    </w:rPrChange>
                  </w:rPr>
                  <w:delText>getAmount()</w:delText>
                </w:r>
              </w:del>
            </w:ins>
          </w:p>
          <w:p w14:paraId="57C06073" w14:textId="6370399A" w:rsidR="00667B59" w:rsidRPr="00AA6F2B" w:rsidDel="003860E7" w:rsidRDefault="00667B59" w:rsidP="00667B59">
            <w:pPr>
              <w:rPr>
                <w:ins w:id="1896" w:author="Matt Mitchell [2]" w:date="2019-04-14T14:35:00Z"/>
                <w:del w:id="1897" w:author="Matt Mitchell" w:date="2019-04-14T14:36:00Z"/>
                <w:sz w:val="20"/>
                <w:szCs w:val="20"/>
                <w:rPrChange w:id="1898" w:author="Matt Mitchell" w:date="2019-04-14T16:40:00Z">
                  <w:rPr>
                    <w:ins w:id="1899" w:author="Matt Mitchell [2]" w:date="2019-04-14T14:35:00Z"/>
                    <w:del w:id="1900" w:author="Matt Mitchell" w:date="2019-04-14T14:36:00Z"/>
                  </w:rPr>
                </w:rPrChange>
              </w:rPr>
            </w:pPr>
            <w:ins w:id="1901" w:author="Matt Mitchell [2]" w:date="2019-04-14T14:35:00Z">
              <w:del w:id="1902" w:author="Matt Mitchell" w:date="2019-04-14T14:36:00Z">
                <w:r w:rsidRPr="00AA6F2B" w:rsidDel="003860E7">
                  <w:rPr>
                    <w:sz w:val="20"/>
                    <w:szCs w:val="20"/>
                    <w:rPrChange w:id="1903" w:author="Matt Mitchell" w:date="2019-04-14T16:40:00Z">
                      <w:rPr/>
                    </w:rPrChange>
                  </w:rPr>
                  <w:delText>setAmount(double : amount)</w:delText>
                </w:r>
              </w:del>
            </w:ins>
          </w:p>
          <w:p w14:paraId="0A40F0D3" w14:textId="4457DF7F" w:rsidR="00667B59" w:rsidRPr="00AA6F2B" w:rsidDel="003860E7" w:rsidRDefault="00667B59" w:rsidP="00667B59">
            <w:pPr>
              <w:rPr>
                <w:ins w:id="1904" w:author="Matt Mitchell [2]" w:date="2019-04-14T14:35:00Z"/>
                <w:del w:id="1905" w:author="Matt Mitchell" w:date="2019-04-14T14:36:00Z"/>
                <w:sz w:val="20"/>
                <w:szCs w:val="20"/>
                <w:rPrChange w:id="1906" w:author="Matt Mitchell" w:date="2019-04-14T16:40:00Z">
                  <w:rPr>
                    <w:ins w:id="1907" w:author="Matt Mitchell [2]" w:date="2019-04-14T14:35:00Z"/>
                    <w:del w:id="1908" w:author="Matt Mitchell" w:date="2019-04-14T14:36:00Z"/>
                  </w:rPr>
                </w:rPrChange>
              </w:rPr>
            </w:pPr>
            <w:ins w:id="1909" w:author="Matt Mitchell [2]" w:date="2019-04-14T14:35:00Z">
              <w:del w:id="1910" w:author="Matt Mitchell" w:date="2019-04-14T14:36:00Z">
                <w:r w:rsidRPr="00AA6F2B" w:rsidDel="003860E7">
                  <w:rPr>
                    <w:sz w:val="20"/>
                    <w:szCs w:val="20"/>
                    <w:rPrChange w:id="1911" w:author="Matt Mitchell" w:date="2019-04-14T16:40:00Z">
                      <w:rPr/>
                    </w:rPrChange>
                  </w:rPr>
                  <w:delText>setActivity()</w:delText>
                </w:r>
              </w:del>
            </w:ins>
          </w:p>
          <w:p w14:paraId="6A8338DB" w14:textId="7A25E92B" w:rsidR="00667B59" w:rsidRPr="00AA6F2B" w:rsidRDefault="00667B59" w:rsidP="00667B59">
            <w:pPr>
              <w:rPr>
                <w:ins w:id="1912" w:author="Matt Mitchell" w:date="2019-04-14T14:26:00Z"/>
                <w:sz w:val="20"/>
                <w:szCs w:val="20"/>
                <w:rPrChange w:id="1913" w:author="Matt Mitchell" w:date="2019-04-14T16:40:00Z">
                  <w:rPr>
                    <w:ins w:id="1914" w:author="Matt Mitchell" w:date="2019-04-14T14:26:00Z"/>
                  </w:rPr>
                </w:rPrChange>
              </w:rPr>
            </w:pPr>
            <w:ins w:id="1915" w:author="Matt Mitchell [2]" w:date="2019-04-14T14:35:00Z">
              <w:del w:id="1916" w:author="Matt Mitchell" w:date="2019-04-14T14:36:00Z">
                <w:r w:rsidRPr="00AA6F2B" w:rsidDel="003860E7">
                  <w:rPr>
                    <w:sz w:val="20"/>
                    <w:szCs w:val="20"/>
                    <w:rPrChange w:id="1917" w:author="Matt Mitchell" w:date="2019-04-14T16:40:00Z">
                      <w:rPr/>
                    </w:rPrChange>
                  </w:rPr>
                  <w:delText>getActivity()</w:delText>
                </w:r>
              </w:del>
            </w:ins>
          </w:p>
        </w:tc>
      </w:tr>
      <w:tr w:rsidR="00667B59" w:rsidRPr="00B00560" w14:paraId="74E53F75" w14:textId="77777777" w:rsidTr="00280B93">
        <w:trPr>
          <w:ins w:id="1918" w:author="Matt Mitchell" w:date="2019-04-14T14:26:00Z"/>
          <w:trPrChange w:id="1919" w:author="Matt Mitchell" w:date="2019-04-14T16:41:00Z">
            <w:trPr>
              <w:gridAfter w:val="0"/>
            </w:trPr>
          </w:trPrChange>
        </w:trPr>
        <w:tc>
          <w:tcPr>
            <w:tcW w:w="2785" w:type="dxa"/>
            <w:tcPrChange w:id="1920" w:author="Matt Mitchell" w:date="2019-04-14T16:41:00Z">
              <w:tcPr>
                <w:tcW w:w="2965" w:type="dxa"/>
                <w:gridSpan w:val="2"/>
              </w:tcPr>
            </w:tcPrChange>
          </w:tcPr>
          <w:p w14:paraId="22C840A1" w14:textId="79BB2B23" w:rsidR="00667B59" w:rsidRPr="00AA6F2B" w:rsidRDefault="00667B59" w:rsidP="00667B59">
            <w:pPr>
              <w:rPr>
                <w:ins w:id="1921" w:author="Matt Mitchell" w:date="2019-04-14T14:26:00Z"/>
                <w:sz w:val="20"/>
                <w:szCs w:val="20"/>
                <w:rPrChange w:id="1922" w:author="Matt Mitchell" w:date="2019-04-14T16:40:00Z">
                  <w:rPr>
                    <w:ins w:id="1923" w:author="Matt Mitchell" w:date="2019-04-14T14:26:00Z"/>
                  </w:rPr>
                </w:rPrChange>
              </w:rPr>
            </w:pPr>
            <w:ins w:id="1924" w:author="Matt Mitchell [2]" w:date="2019-04-14T14:40:00Z">
              <w:r w:rsidRPr="00AA6F2B">
                <w:rPr>
                  <w:sz w:val="20"/>
                  <w:szCs w:val="20"/>
                  <w:rPrChange w:id="1925" w:author="Matt Mitchell" w:date="2019-04-14T16:40:00Z">
                    <w:rPr/>
                  </w:rPrChange>
                </w:rPr>
                <w:t>UserAccount.java</w:t>
              </w:r>
            </w:ins>
          </w:p>
        </w:tc>
        <w:tc>
          <w:tcPr>
            <w:tcW w:w="1890" w:type="dxa"/>
            <w:tcPrChange w:id="1926" w:author="Matt Mitchell" w:date="2019-04-14T16:41:00Z">
              <w:tcPr>
                <w:tcW w:w="3515" w:type="dxa"/>
                <w:gridSpan w:val="3"/>
              </w:tcPr>
            </w:tcPrChange>
          </w:tcPr>
          <w:p w14:paraId="776428B7" w14:textId="65FBA6EC" w:rsidR="00667B59" w:rsidRPr="00AA6F2B" w:rsidRDefault="00667B59" w:rsidP="00667B59">
            <w:pPr>
              <w:rPr>
                <w:ins w:id="1927" w:author="Matt Mitchell" w:date="2019-04-14T14:26:00Z"/>
                <w:sz w:val="20"/>
                <w:szCs w:val="20"/>
                <w:rPrChange w:id="1928" w:author="Matt Mitchell" w:date="2019-04-14T16:40:00Z">
                  <w:rPr>
                    <w:ins w:id="1929" w:author="Matt Mitchell" w:date="2019-04-14T14:26:00Z"/>
                  </w:rPr>
                </w:rPrChange>
              </w:rPr>
            </w:pPr>
            <w:ins w:id="1930" w:author="Matt Mitchell" w:date="2019-04-14T14:43:00Z">
              <w:r w:rsidRPr="00AA6F2B">
                <w:rPr>
                  <w:sz w:val="20"/>
                  <w:szCs w:val="20"/>
                  <w:rPrChange w:id="1931" w:author="Matt Mitchell" w:date="2019-04-14T16:40:00Z">
                    <w:rPr/>
                  </w:rPrChange>
                </w:rPr>
                <w:t>Simple data structure that represents all data for a user account.  Cont</w:t>
              </w:r>
            </w:ins>
            <w:ins w:id="1932" w:author="Matt Mitchell" w:date="2019-04-14T14:44:00Z">
              <w:r w:rsidRPr="00AA6F2B">
                <w:rPr>
                  <w:sz w:val="20"/>
                  <w:szCs w:val="20"/>
                  <w:rPrChange w:id="1933" w:author="Matt Mitchell" w:date="2019-04-14T16:40:00Z">
                    <w:rPr/>
                  </w:rPrChange>
                </w:rPr>
                <w:t>ains accessors and mutators for each data member.</w:t>
              </w:r>
            </w:ins>
          </w:p>
        </w:tc>
        <w:tc>
          <w:tcPr>
            <w:tcW w:w="5220" w:type="dxa"/>
            <w:tcPrChange w:id="1934" w:author="Matt Mitchell" w:date="2019-04-14T16:41:00Z">
              <w:tcPr>
                <w:tcW w:w="3235" w:type="dxa"/>
                <w:gridSpan w:val="2"/>
              </w:tcPr>
            </w:tcPrChange>
          </w:tcPr>
          <w:p w14:paraId="6F070ABB" w14:textId="77777777" w:rsidR="00667B59" w:rsidRPr="00AA6F2B" w:rsidRDefault="00667B59" w:rsidP="00667B59">
            <w:pPr>
              <w:rPr>
                <w:ins w:id="1935" w:author="Matt Mitchell" w:date="2019-04-14T15:58:00Z"/>
                <w:b/>
                <w:sz w:val="20"/>
                <w:szCs w:val="20"/>
                <w:rPrChange w:id="1936" w:author="Matt Mitchell" w:date="2019-04-14T16:40:00Z">
                  <w:rPr>
                    <w:ins w:id="1937" w:author="Matt Mitchell" w:date="2019-04-14T15:58:00Z"/>
                    <w:b/>
                  </w:rPr>
                </w:rPrChange>
              </w:rPr>
            </w:pPr>
            <w:ins w:id="1938" w:author="Matt Mitchell" w:date="2019-04-14T15:58:00Z">
              <w:r w:rsidRPr="00AA6F2B">
                <w:rPr>
                  <w:b/>
                  <w:sz w:val="20"/>
                  <w:szCs w:val="20"/>
                  <w:rPrChange w:id="1939" w:author="Matt Mitchell" w:date="2019-04-14T16:40:00Z">
                    <w:rPr>
                      <w:b/>
                    </w:rPr>
                  </w:rPrChange>
                </w:rPr>
                <w:t>Attributes</w:t>
              </w:r>
            </w:ins>
          </w:p>
          <w:p w14:paraId="4BCD6DF4" w14:textId="78CB50B9" w:rsidR="00667B59" w:rsidRPr="00AA6F2B" w:rsidRDefault="00667B59" w:rsidP="00667B59">
            <w:pPr>
              <w:rPr>
                <w:ins w:id="1940" w:author="Matt Mitchell" w:date="2019-04-14T15:59:00Z"/>
                <w:sz w:val="20"/>
                <w:szCs w:val="20"/>
                <w:rPrChange w:id="1941" w:author="Matt Mitchell" w:date="2019-04-14T16:40:00Z">
                  <w:rPr>
                    <w:ins w:id="1942" w:author="Matt Mitchell" w:date="2019-04-14T15:59:00Z"/>
                  </w:rPr>
                </w:rPrChange>
              </w:rPr>
            </w:pPr>
            <w:ins w:id="1943" w:author="Matt Mitchell" w:date="2019-04-14T15:59:00Z">
              <w:r w:rsidRPr="00AA6F2B">
                <w:rPr>
                  <w:sz w:val="20"/>
                  <w:szCs w:val="20"/>
                  <w:rPrChange w:id="1944" w:author="Matt Mitchell" w:date="2019-04-14T16:40:00Z">
                    <w:rPr/>
                  </w:rPrChange>
                </w:rPr>
                <w:t>long id</w:t>
              </w:r>
            </w:ins>
          </w:p>
          <w:p w14:paraId="22FFF672" w14:textId="2AE4B88D" w:rsidR="00667B59" w:rsidRPr="00AA6F2B" w:rsidRDefault="00667B59" w:rsidP="00667B59">
            <w:pPr>
              <w:rPr>
                <w:ins w:id="1945" w:author="Matt Mitchell" w:date="2019-04-14T15:59:00Z"/>
                <w:sz w:val="20"/>
                <w:szCs w:val="20"/>
                <w:rPrChange w:id="1946" w:author="Matt Mitchell" w:date="2019-04-14T16:40:00Z">
                  <w:rPr>
                    <w:ins w:id="1947" w:author="Matt Mitchell" w:date="2019-04-14T15:59:00Z"/>
                  </w:rPr>
                </w:rPrChange>
              </w:rPr>
            </w:pPr>
            <w:ins w:id="1948" w:author="Matt Mitchell" w:date="2019-04-14T15:59:00Z">
              <w:r w:rsidRPr="00AA6F2B">
                <w:rPr>
                  <w:sz w:val="20"/>
                  <w:szCs w:val="20"/>
                  <w:rPrChange w:id="1949" w:author="Matt Mitchell" w:date="2019-04-14T16:40:00Z">
                    <w:rPr/>
                  </w:rPrChange>
                </w:rPr>
                <w:t xml:space="preserve">String </w:t>
              </w:r>
              <w:proofErr w:type="spellStart"/>
              <w:r w:rsidRPr="00AA6F2B">
                <w:rPr>
                  <w:sz w:val="20"/>
                  <w:szCs w:val="20"/>
                  <w:rPrChange w:id="1950" w:author="Matt Mitchell" w:date="2019-04-14T16:40:00Z">
                    <w:rPr/>
                  </w:rPrChange>
                </w:rPr>
                <w:t>firstName</w:t>
              </w:r>
              <w:proofErr w:type="spellEnd"/>
            </w:ins>
          </w:p>
          <w:p w14:paraId="509E2DDC" w14:textId="2388D011" w:rsidR="00667B59" w:rsidRPr="00AA6F2B" w:rsidRDefault="00667B59" w:rsidP="00667B59">
            <w:pPr>
              <w:rPr>
                <w:ins w:id="1951" w:author="Matt Mitchell" w:date="2019-04-14T15:59:00Z"/>
                <w:sz w:val="20"/>
                <w:szCs w:val="20"/>
                <w:rPrChange w:id="1952" w:author="Matt Mitchell" w:date="2019-04-14T16:40:00Z">
                  <w:rPr>
                    <w:ins w:id="1953" w:author="Matt Mitchell" w:date="2019-04-14T15:59:00Z"/>
                  </w:rPr>
                </w:rPrChange>
              </w:rPr>
            </w:pPr>
            <w:ins w:id="1954" w:author="Matt Mitchell" w:date="2019-04-14T15:59:00Z">
              <w:r w:rsidRPr="00AA6F2B">
                <w:rPr>
                  <w:sz w:val="20"/>
                  <w:szCs w:val="20"/>
                  <w:rPrChange w:id="1955" w:author="Matt Mitchell" w:date="2019-04-14T16:40:00Z">
                    <w:rPr/>
                  </w:rPrChange>
                </w:rPr>
                <w:t xml:space="preserve">String </w:t>
              </w:r>
              <w:proofErr w:type="spellStart"/>
              <w:r w:rsidRPr="00AA6F2B">
                <w:rPr>
                  <w:sz w:val="20"/>
                  <w:szCs w:val="20"/>
                  <w:rPrChange w:id="1956" w:author="Matt Mitchell" w:date="2019-04-14T16:40:00Z">
                    <w:rPr/>
                  </w:rPrChange>
                </w:rPr>
                <w:t>lastName</w:t>
              </w:r>
              <w:proofErr w:type="spellEnd"/>
            </w:ins>
          </w:p>
          <w:p w14:paraId="5F521E79" w14:textId="52A2E3A8" w:rsidR="00667B59" w:rsidRPr="00AA6F2B" w:rsidRDefault="00667B59" w:rsidP="00667B59">
            <w:pPr>
              <w:rPr>
                <w:ins w:id="1957" w:author="Matt Mitchell" w:date="2019-04-14T15:59:00Z"/>
                <w:sz w:val="20"/>
                <w:szCs w:val="20"/>
                <w:rPrChange w:id="1958" w:author="Matt Mitchell" w:date="2019-04-14T16:40:00Z">
                  <w:rPr>
                    <w:ins w:id="1959" w:author="Matt Mitchell" w:date="2019-04-14T15:59:00Z"/>
                  </w:rPr>
                </w:rPrChange>
              </w:rPr>
            </w:pPr>
            <w:ins w:id="1960" w:author="Matt Mitchell" w:date="2019-04-14T15:59:00Z">
              <w:r w:rsidRPr="00AA6F2B">
                <w:rPr>
                  <w:sz w:val="20"/>
                  <w:szCs w:val="20"/>
                  <w:rPrChange w:id="1961" w:author="Matt Mitchell" w:date="2019-04-14T16:40:00Z">
                    <w:rPr/>
                  </w:rPrChange>
                </w:rPr>
                <w:t xml:space="preserve">String </w:t>
              </w:r>
              <w:proofErr w:type="spellStart"/>
              <w:r w:rsidRPr="00AA6F2B">
                <w:rPr>
                  <w:sz w:val="20"/>
                  <w:szCs w:val="20"/>
                  <w:rPrChange w:id="1962" w:author="Matt Mitchell" w:date="2019-04-14T16:40:00Z">
                    <w:rPr/>
                  </w:rPrChange>
                </w:rPr>
                <w:t>cellNumber</w:t>
              </w:r>
              <w:proofErr w:type="spellEnd"/>
            </w:ins>
          </w:p>
          <w:p w14:paraId="6C67E1B8" w14:textId="1F0152CE" w:rsidR="00667B59" w:rsidRPr="00AA6F2B" w:rsidRDefault="00667B59" w:rsidP="00667B59">
            <w:pPr>
              <w:rPr>
                <w:ins w:id="1963" w:author="Matt Mitchell" w:date="2019-04-14T15:59:00Z"/>
                <w:sz w:val="20"/>
                <w:szCs w:val="20"/>
                <w:rPrChange w:id="1964" w:author="Matt Mitchell" w:date="2019-04-14T16:40:00Z">
                  <w:rPr>
                    <w:ins w:id="1965" w:author="Matt Mitchell" w:date="2019-04-14T15:59:00Z"/>
                  </w:rPr>
                </w:rPrChange>
              </w:rPr>
            </w:pPr>
            <w:ins w:id="1966" w:author="Matt Mitchell" w:date="2019-04-14T15:59:00Z">
              <w:r w:rsidRPr="00AA6F2B">
                <w:rPr>
                  <w:sz w:val="20"/>
                  <w:szCs w:val="20"/>
                  <w:rPrChange w:id="1967" w:author="Matt Mitchell" w:date="2019-04-14T16:40:00Z">
                    <w:rPr/>
                  </w:rPrChange>
                </w:rPr>
                <w:t>String email</w:t>
              </w:r>
            </w:ins>
          </w:p>
          <w:p w14:paraId="684B40E9" w14:textId="4E0488CF" w:rsidR="00667B59" w:rsidRPr="00AA6F2B" w:rsidRDefault="00667B59" w:rsidP="00667B59">
            <w:pPr>
              <w:rPr>
                <w:ins w:id="1968" w:author="Matt Mitchell" w:date="2019-04-14T15:59:00Z"/>
                <w:sz w:val="20"/>
                <w:szCs w:val="20"/>
                <w:rPrChange w:id="1969" w:author="Matt Mitchell" w:date="2019-04-14T16:40:00Z">
                  <w:rPr>
                    <w:ins w:id="1970" w:author="Matt Mitchell" w:date="2019-04-14T15:59:00Z"/>
                  </w:rPr>
                </w:rPrChange>
              </w:rPr>
            </w:pPr>
            <w:ins w:id="1971" w:author="Matt Mitchell" w:date="2019-04-14T15:59:00Z">
              <w:r w:rsidRPr="00AA6F2B">
                <w:rPr>
                  <w:sz w:val="20"/>
                  <w:szCs w:val="20"/>
                  <w:rPrChange w:id="1972" w:author="Matt Mitchell" w:date="2019-04-14T16:40:00Z">
                    <w:rPr/>
                  </w:rPrChange>
                </w:rPr>
                <w:t xml:space="preserve">String </w:t>
              </w:r>
              <w:proofErr w:type="spellStart"/>
              <w:r w:rsidRPr="00AA6F2B">
                <w:rPr>
                  <w:sz w:val="20"/>
                  <w:szCs w:val="20"/>
                  <w:rPrChange w:id="1973" w:author="Matt Mitchell" w:date="2019-04-14T16:40:00Z">
                    <w:rPr/>
                  </w:rPrChange>
                </w:rPr>
                <w:t>userName</w:t>
              </w:r>
              <w:proofErr w:type="spellEnd"/>
            </w:ins>
          </w:p>
          <w:p w14:paraId="2A06083B" w14:textId="10D26801" w:rsidR="00667B59" w:rsidRPr="00AA6F2B" w:rsidRDefault="00667B59" w:rsidP="00667B59">
            <w:pPr>
              <w:rPr>
                <w:ins w:id="1974" w:author="Matt Mitchell" w:date="2019-04-14T15:59:00Z"/>
                <w:sz w:val="20"/>
                <w:szCs w:val="20"/>
                <w:rPrChange w:id="1975" w:author="Matt Mitchell" w:date="2019-04-14T16:40:00Z">
                  <w:rPr>
                    <w:ins w:id="1976" w:author="Matt Mitchell" w:date="2019-04-14T15:59:00Z"/>
                  </w:rPr>
                </w:rPrChange>
              </w:rPr>
            </w:pPr>
            <w:ins w:id="1977" w:author="Matt Mitchell" w:date="2019-04-14T15:59:00Z">
              <w:r w:rsidRPr="00AA6F2B">
                <w:rPr>
                  <w:sz w:val="20"/>
                  <w:szCs w:val="20"/>
                  <w:rPrChange w:id="1978" w:author="Matt Mitchell" w:date="2019-04-14T16:40:00Z">
                    <w:rPr/>
                  </w:rPrChange>
                </w:rPr>
                <w:t>String pin</w:t>
              </w:r>
            </w:ins>
          </w:p>
          <w:p w14:paraId="3E51921C" w14:textId="47BFB48C" w:rsidR="00667B59" w:rsidRDefault="003A6E65" w:rsidP="00667B59">
            <w:pPr>
              <w:rPr>
                <w:sz w:val="20"/>
                <w:szCs w:val="20"/>
              </w:rPr>
            </w:pPr>
            <w:r>
              <w:rPr>
                <w:sz w:val="20"/>
                <w:szCs w:val="20"/>
              </w:rPr>
              <w:t xml:space="preserve">int </w:t>
            </w:r>
            <w:proofErr w:type="spellStart"/>
            <w:r>
              <w:rPr>
                <w:sz w:val="20"/>
                <w:szCs w:val="20"/>
              </w:rPr>
              <w:t>failedLoginCount</w:t>
            </w:r>
            <w:proofErr w:type="spellEnd"/>
          </w:p>
          <w:p w14:paraId="20CC2C49" w14:textId="7B10709A" w:rsidR="003A6E65" w:rsidRDefault="003A6E65" w:rsidP="00667B59">
            <w:pPr>
              <w:rPr>
                <w:sz w:val="20"/>
                <w:szCs w:val="20"/>
              </w:rPr>
            </w:pPr>
            <w:r>
              <w:rPr>
                <w:sz w:val="20"/>
                <w:szCs w:val="20"/>
              </w:rPr>
              <w:t xml:space="preserve">Date </w:t>
            </w:r>
            <w:proofErr w:type="spellStart"/>
            <w:r>
              <w:rPr>
                <w:sz w:val="20"/>
                <w:szCs w:val="20"/>
              </w:rPr>
              <w:t>lastFailedLogin</w:t>
            </w:r>
            <w:proofErr w:type="spellEnd"/>
          </w:p>
          <w:p w14:paraId="40BCBEC1" w14:textId="77777777" w:rsidR="003A6E65" w:rsidRPr="00AA6F2B" w:rsidRDefault="003A6E65" w:rsidP="00667B59">
            <w:pPr>
              <w:rPr>
                <w:ins w:id="1979" w:author="Matt Mitchell" w:date="2019-04-14T15:25:00Z"/>
                <w:sz w:val="20"/>
                <w:szCs w:val="20"/>
                <w:rPrChange w:id="1980" w:author="Matt Mitchell" w:date="2019-04-14T16:40:00Z">
                  <w:rPr>
                    <w:ins w:id="1981" w:author="Matt Mitchell" w:date="2019-04-14T15:25:00Z"/>
                  </w:rPr>
                </w:rPrChange>
              </w:rPr>
            </w:pPr>
          </w:p>
          <w:p w14:paraId="5ED1F409" w14:textId="62026102" w:rsidR="00667B59" w:rsidRPr="00AA6F2B" w:rsidRDefault="00667B59" w:rsidP="00667B59">
            <w:pPr>
              <w:rPr>
                <w:ins w:id="1982" w:author="Matt Mitchell" w:date="2019-04-14T15:25:00Z"/>
                <w:b/>
                <w:sz w:val="20"/>
                <w:szCs w:val="20"/>
                <w:rPrChange w:id="1983" w:author="Matt Mitchell" w:date="2019-04-14T16:40:00Z">
                  <w:rPr>
                    <w:ins w:id="1984" w:author="Matt Mitchell" w:date="2019-04-14T15:25:00Z"/>
                  </w:rPr>
                </w:rPrChange>
              </w:rPr>
            </w:pPr>
            <w:ins w:id="1985" w:author="Matt Mitchell" w:date="2019-04-14T15:58:00Z">
              <w:r w:rsidRPr="00AA6F2B">
                <w:rPr>
                  <w:b/>
                  <w:sz w:val="20"/>
                  <w:szCs w:val="20"/>
                  <w:rPrChange w:id="1986" w:author="Matt Mitchell" w:date="2019-04-14T16:40:00Z">
                    <w:rPr>
                      <w:b/>
                    </w:rPr>
                  </w:rPrChange>
                </w:rPr>
                <w:t>Methods</w:t>
              </w:r>
            </w:ins>
          </w:p>
          <w:p w14:paraId="761A4041" w14:textId="063B6BE4" w:rsidR="00667B59" w:rsidRPr="00AA6F2B" w:rsidDel="007F651E" w:rsidRDefault="00667B59" w:rsidP="00667B59">
            <w:pPr>
              <w:rPr>
                <w:ins w:id="1987" w:author="Matt Mitchell [2]" w:date="2019-04-14T14:40:00Z"/>
                <w:del w:id="1988" w:author="Matt Mitchell" w:date="2019-04-14T16:05:00Z"/>
                <w:sz w:val="20"/>
                <w:szCs w:val="20"/>
                <w:rPrChange w:id="1989" w:author="Matt Mitchell" w:date="2019-04-14T16:40:00Z">
                  <w:rPr>
                    <w:ins w:id="1990" w:author="Matt Mitchell [2]" w:date="2019-04-14T14:40:00Z"/>
                    <w:del w:id="1991" w:author="Matt Mitchell" w:date="2019-04-14T16:05:00Z"/>
                  </w:rPr>
                </w:rPrChange>
              </w:rPr>
            </w:pPr>
            <w:ins w:id="1992" w:author="Matt Mitchell [2]" w:date="2019-04-14T14:40:00Z">
              <w:del w:id="1993" w:author="Matt Mitchell" w:date="2019-04-14T16:05:00Z">
                <w:r w:rsidRPr="00AA6F2B" w:rsidDel="007F651E">
                  <w:rPr>
                    <w:sz w:val="20"/>
                    <w:szCs w:val="20"/>
                    <w:rPrChange w:id="1994" w:author="Matt Mitchell" w:date="2019-04-14T16:40:00Z">
                      <w:rPr/>
                    </w:rPrChange>
                  </w:rPr>
                  <w:delText>UserAccount()</w:delText>
                </w:r>
              </w:del>
            </w:ins>
          </w:p>
          <w:p w14:paraId="681FF2E0" w14:textId="29D4118F" w:rsidR="00667B59" w:rsidRPr="00AA6F2B" w:rsidRDefault="00667B59" w:rsidP="00667B59">
            <w:pPr>
              <w:rPr>
                <w:ins w:id="1995" w:author="Matt Mitchell [2]" w:date="2019-04-14T14:40:00Z"/>
                <w:sz w:val="20"/>
                <w:szCs w:val="20"/>
                <w:rPrChange w:id="1996" w:author="Matt Mitchell" w:date="2019-04-14T16:40:00Z">
                  <w:rPr>
                    <w:ins w:id="1997" w:author="Matt Mitchell [2]" w:date="2019-04-14T14:40:00Z"/>
                  </w:rPr>
                </w:rPrChange>
              </w:rPr>
            </w:pPr>
            <w:ins w:id="1998" w:author="Matt Mitchell" w:date="2019-04-14T16:00:00Z">
              <w:r w:rsidRPr="00AA6F2B">
                <w:rPr>
                  <w:sz w:val="20"/>
                  <w:szCs w:val="20"/>
                  <w:rPrChange w:id="1999" w:author="Matt Mitchell" w:date="2019-04-14T16:40:00Z">
                    <w:rPr/>
                  </w:rPrChange>
                </w:rPr>
                <w:t xml:space="preserve">String </w:t>
              </w:r>
            </w:ins>
            <w:proofErr w:type="spellStart"/>
            <w:proofErr w:type="gramStart"/>
            <w:ins w:id="2000" w:author="Matt Mitchell [2]" w:date="2019-04-14T14:40:00Z">
              <w:r w:rsidRPr="00AA6F2B">
                <w:rPr>
                  <w:sz w:val="20"/>
                  <w:szCs w:val="20"/>
                  <w:rPrChange w:id="2001" w:author="Matt Mitchell" w:date="2019-04-14T16:40:00Z">
                    <w:rPr/>
                  </w:rPrChange>
                </w:rPr>
                <w:t>getFirstName</w:t>
              </w:r>
              <w:proofErr w:type="spellEnd"/>
              <w:r w:rsidRPr="00AA6F2B">
                <w:rPr>
                  <w:sz w:val="20"/>
                  <w:szCs w:val="20"/>
                  <w:rPrChange w:id="2002" w:author="Matt Mitchell" w:date="2019-04-14T16:40:00Z">
                    <w:rPr/>
                  </w:rPrChange>
                </w:rPr>
                <w:t>(</w:t>
              </w:r>
              <w:proofErr w:type="gramEnd"/>
              <w:r w:rsidRPr="00AA6F2B">
                <w:rPr>
                  <w:sz w:val="20"/>
                  <w:szCs w:val="20"/>
                  <w:rPrChange w:id="2003" w:author="Matt Mitchell" w:date="2019-04-14T16:40:00Z">
                    <w:rPr/>
                  </w:rPrChange>
                </w:rPr>
                <w:t>)</w:t>
              </w:r>
            </w:ins>
          </w:p>
          <w:p w14:paraId="2CB55F8E" w14:textId="1F051E5E" w:rsidR="00667B59" w:rsidRPr="00AA6F2B" w:rsidRDefault="000E3B84" w:rsidP="00667B59">
            <w:pPr>
              <w:rPr>
                <w:ins w:id="2004" w:author="Matt Mitchell [2]" w:date="2019-04-14T14:40:00Z"/>
                <w:sz w:val="20"/>
                <w:szCs w:val="20"/>
                <w:rPrChange w:id="2005" w:author="Matt Mitchell" w:date="2019-04-14T16:40:00Z">
                  <w:rPr>
                    <w:ins w:id="2006" w:author="Matt Mitchell [2]" w:date="2019-04-14T14:40:00Z"/>
                  </w:rPr>
                </w:rPrChange>
              </w:rPr>
            </w:pPr>
            <w:ins w:id="2007" w:author="Matt Mitchell" w:date="2019-04-14T16:06:00Z">
              <w:r w:rsidRPr="00AA6F2B">
                <w:rPr>
                  <w:sz w:val="20"/>
                  <w:szCs w:val="20"/>
                  <w:rPrChange w:id="2008" w:author="Matt Mitchell" w:date="2019-04-14T16:40:00Z">
                    <w:rPr/>
                  </w:rPrChange>
                </w:rPr>
                <w:t xml:space="preserve">void </w:t>
              </w:r>
            </w:ins>
            <w:proofErr w:type="spellStart"/>
            <w:proofErr w:type="gramStart"/>
            <w:ins w:id="2009" w:author="Matt Mitchell [2]" w:date="2019-04-14T14:40:00Z">
              <w:r w:rsidR="00667B59" w:rsidRPr="00AA6F2B">
                <w:rPr>
                  <w:sz w:val="20"/>
                  <w:szCs w:val="20"/>
                  <w:rPrChange w:id="2010" w:author="Matt Mitchell" w:date="2019-04-14T16:40:00Z">
                    <w:rPr/>
                  </w:rPrChange>
                </w:rPr>
                <w:t>setFirstName</w:t>
              </w:r>
              <w:proofErr w:type="spellEnd"/>
              <w:r w:rsidR="00667B59" w:rsidRPr="00AA6F2B">
                <w:rPr>
                  <w:sz w:val="20"/>
                  <w:szCs w:val="20"/>
                  <w:rPrChange w:id="2011" w:author="Matt Mitchell" w:date="2019-04-14T16:40:00Z">
                    <w:rPr/>
                  </w:rPrChange>
                </w:rPr>
                <w:t>(</w:t>
              </w:r>
            </w:ins>
            <w:proofErr w:type="gramEnd"/>
            <w:ins w:id="2012" w:author="Matt Mitchell" w:date="2019-04-14T16:05:00Z">
              <w:r w:rsidR="007F651E" w:rsidRPr="00AA6F2B">
                <w:rPr>
                  <w:sz w:val="20"/>
                  <w:szCs w:val="20"/>
                  <w:rPrChange w:id="2013" w:author="Matt Mitchell" w:date="2019-04-14T16:40:00Z">
                    <w:rPr/>
                  </w:rPrChange>
                </w:rPr>
                <w:t>String value</w:t>
              </w:r>
            </w:ins>
            <w:ins w:id="2014" w:author="Matt Mitchell [2]" w:date="2019-04-14T14:40:00Z">
              <w:r w:rsidR="00667B59" w:rsidRPr="00AA6F2B">
                <w:rPr>
                  <w:sz w:val="20"/>
                  <w:szCs w:val="20"/>
                  <w:rPrChange w:id="2015" w:author="Matt Mitchell" w:date="2019-04-14T16:40:00Z">
                    <w:rPr/>
                  </w:rPrChange>
                </w:rPr>
                <w:t>)</w:t>
              </w:r>
            </w:ins>
          </w:p>
          <w:p w14:paraId="451F9ECE" w14:textId="5AC47427" w:rsidR="00667B59" w:rsidRPr="00AA6F2B" w:rsidRDefault="00667B59" w:rsidP="00667B59">
            <w:pPr>
              <w:rPr>
                <w:ins w:id="2016" w:author="Matt Mitchell [2]" w:date="2019-04-14T14:40:00Z"/>
                <w:sz w:val="20"/>
                <w:szCs w:val="20"/>
                <w:rPrChange w:id="2017" w:author="Matt Mitchell" w:date="2019-04-14T16:40:00Z">
                  <w:rPr>
                    <w:ins w:id="2018" w:author="Matt Mitchell [2]" w:date="2019-04-14T14:40:00Z"/>
                  </w:rPr>
                </w:rPrChange>
              </w:rPr>
            </w:pPr>
            <w:ins w:id="2019" w:author="Matt Mitchell" w:date="2019-04-14T16:00:00Z">
              <w:r w:rsidRPr="00AA6F2B">
                <w:rPr>
                  <w:sz w:val="20"/>
                  <w:szCs w:val="20"/>
                  <w:rPrChange w:id="2020" w:author="Matt Mitchell" w:date="2019-04-14T16:40:00Z">
                    <w:rPr/>
                  </w:rPrChange>
                </w:rPr>
                <w:t xml:space="preserve">String </w:t>
              </w:r>
            </w:ins>
            <w:proofErr w:type="spellStart"/>
            <w:proofErr w:type="gramStart"/>
            <w:ins w:id="2021" w:author="Matt Mitchell [2]" w:date="2019-04-14T14:40:00Z">
              <w:r w:rsidRPr="00AA6F2B">
                <w:rPr>
                  <w:sz w:val="20"/>
                  <w:szCs w:val="20"/>
                  <w:rPrChange w:id="2022" w:author="Matt Mitchell" w:date="2019-04-14T16:40:00Z">
                    <w:rPr/>
                  </w:rPrChange>
                </w:rPr>
                <w:t>getLastName</w:t>
              </w:r>
              <w:proofErr w:type="spellEnd"/>
              <w:r w:rsidRPr="00AA6F2B">
                <w:rPr>
                  <w:sz w:val="20"/>
                  <w:szCs w:val="20"/>
                  <w:rPrChange w:id="2023" w:author="Matt Mitchell" w:date="2019-04-14T16:40:00Z">
                    <w:rPr/>
                  </w:rPrChange>
                </w:rPr>
                <w:t>(</w:t>
              </w:r>
              <w:proofErr w:type="gramEnd"/>
              <w:r w:rsidRPr="00AA6F2B">
                <w:rPr>
                  <w:sz w:val="20"/>
                  <w:szCs w:val="20"/>
                  <w:rPrChange w:id="2024" w:author="Matt Mitchell" w:date="2019-04-14T16:40:00Z">
                    <w:rPr/>
                  </w:rPrChange>
                </w:rPr>
                <w:t>)</w:t>
              </w:r>
            </w:ins>
          </w:p>
          <w:p w14:paraId="691C24F7" w14:textId="2A771D36" w:rsidR="00667B59" w:rsidRPr="00AA6F2B" w:rsidRDefault="000E3B84" w:rsidP="00667B59">
            <w:pPr>
              <w:rPr>
                <w:ins w:id="2025" w:author="Matt Mitchell [2]" w:date="2019-04-14T14:40:00Z"/>
                <w:sz w:val="20"/>
                <w:szCs w:val="20"/>
                <w:rPrChange w:id="2026" w:author="Matt Mitchell" w:date="2019-04-14T16:40:00Z">
                  <w:rPr>
                    <w:ins w:id="2027" w:author="Matt Mitchell [2]" w:date="2019-04-14T14:40:00Z"/>
                  </w:rPr>
                </w:rPrChange>
              </w:rPr>
            </w:pPr>
            <w:ins w:id="2028" w:author="Matt Mitchell" w:date="2019-04-14T16:06:00Z">
              <w:r w:rsidRPr="00AA6F2B">
                <w:rPr>
                  <w:sz w:val="20"/>
                  <w:szCs w:val="20"/>
                  <w:rPrChange w:id="2029" w:author="Matt Mitchell" w:date="2019-04-14T16:40:00Z">
                    <w:rPr/>
                  </w:rPrChange>
                </w:rPr>
                <w:t xml:space="preserve">void </w:t>
              </w:r>
            </w:ins>
            <w:proofErr w:type="spellStart"/>
            <w:proofErr w:type="gramStart"/>
            <w:ins w:id="2030" w:author="Matt Mitchell [2]" w:date="2019-04-14T14:40:00Z">
              <w:r w:rsidR="00667B59" w:rsidRPr="00AA6F2B">
                <w:rPr>
                  <w:sz w:val="20"/>
                  <w:szCs w:val="20"/>
                  <w:rPrChange w:id="2031" w:author="Matt Mitchell" w:date="2019-04-14T16:40:00Z">
                    <w:rPr/>
                  </w:rPrChange>
                </w:rPr>
                <w:t>setLastName</w:t>
              </w:r>
              <w:proofErr w:type="spellEnd"/>
              <w:r w:rsidR="00667B59" w:rsidRPr="00AA6F2B">
                <w:rPr>
                  <w:sz w:val="20"/>
                  <w:szCs w:val="20"/>
                  <w:rPrChange w:id="2032" w:author="Matt Mitchell" w:date="2019-04-14T16:40:00Z">
                    <w:rPr/>
                  </w:rPrChange>
                </w:rPr>
                <w:t>(</w:t>
              </w:r>
            </w:ins>
            <w:proofErr w:type="gramEnd"/>
            <w:ins w:id="2033" w:author="Matt Mitchell" w:date="2019-04-14T16:05:00Z">
              <w:r w:rsidR="007F651E" w:rsidRPr="00AA6F2B">
                <w:rPr>
                  <w:sz w:val="20"/>
                  <w:szCs w:val="20"/>
                  <w:rPrChange w:id="2034" w:author="Matt Mitchell" w:date="2019-04-14T16:40:00Z">
                    <w:rPr/>
                  </w:rPrChange>
                </w:rPr>
                <w:t>String value</w:t>
              </w:r>
            </w:ins>
            <w:ins w:id="2035" w:author="Matt Mitchell [2]" w:date="2019-04-14T14:40:00Z">
              <w:r w:rsidR="00667B59" w:rsidRPr="00AA6F2B">
                <w:rPr>
                  <w:sz w:val="20"/>
                  <w:szCs w:val="20"/>
                  <w:rPrChange w:id="2036" w:author="Matt Mitchell" w:date="2019-04-14T16:40:00Z">
                    <w:rPr/>
                  </w:rPrChange>
                </w:rPr>
                <w:t>)</w:t>
              </w:r>
            </w:ins>
          </w:p>
          <w:p w14:paraId="77C319A7" w14:textId="3DA8E212" w:rsidR="00667B59" w:rsidRPr="00AA6F2B" w:rsidRDefault="00667B59" w:rsidP="00667B59">
            <w:pPr>
              <w:rPr>
                <w:ins w:id="2037" w:author="Matt Mitchell [2]" w:date="2019-04-14T14:40:00Z"/>
                <w:sz w:val="20"/>
                <w:szCs w:val="20"/>
                <w:rPrChange w:id="2038" w:author="Matt Mitchell" w:date="2019-04-14T16:40:00Z">
                  <w:rPr>
                    <w:ins w:id="2039" w:author="Matt Mitchell [2]" w:date="2019-04-14T14:40:00Z"/>
                  </w:rPr>
                </w:rPrChange>
              </w:rPr>
            </w:pPr>
            <w:ins w:id="2040" w:author="Matt Mitchell" w:date="2019-04-14T16:00:00Z">
              <w:r w:rsidRPr="00AA6F2B">
                <w:rPr>
                  <w:sz w:val="20"/>
                  <w:szCs w:val="20"/>
                  <w:rPrChange w:id="2041" w:author="Matt Mitchell" w:date="2019-04-14T16:40:00Z">
                    <w:rPr/>
                  </w:rPrChange>
                </w:rPr>
                <w:t xml:space="preserve">String </w:t>
              </w:r>
            </w:ins>
            <w:proofErr w:type="spellStart"/>
            <w:proofErr w:type="gramStart"/>
            <w:ins w:id="2042" w:author="Matt Mitchell [2]" w:date="2019-04-14T14:40:00Z">
              <w:r w:rsidRPr="00AA6F2B">
                <w:rPr>
                  <w:sz w:val="20"/>
                  <w:szCs w:val="20"/>
                  <w:rPrChange w:id="2043" w:author="Matt Mitchell" w:date="2019-04-14T16:40:00Z">
                    <w:rPr/>
                  </w:rPrChange>
                </w:rPr>
                <w:t>getCellNumber</w:t>
              </w:r>
              <w:proofErr w:type="spellEnd"/>
              <w:r w:rsidRPr="00AA6F2B">
                <w:rPr>
                  <w:sz w:val="20"/>
                  <w:szCs w:val="20"/>
                  <w:rPrChange w:id="2044" w:author="Matt Mitchell" w:date="2019-04-14T16:40:00Z">
                    <w:rPr/>
                  </w:rPrChange>
                </w:rPr>
                <w:t>(</w:t>
              </w:r>
              <w:proofErr w:type="gramEnd"/>
              <w:r w:rsidRPr="00AA6F2B">
                <w:rPr>
                  <w:sz w:val="20"/>
                  <w:szCs w:val="20"/>
                  <w:rPrChange w:id="2045" w:author="Matt Mitchell" w:date="2019-04-14T16:40:00Z">
                    <w:rPr/>
                  </w:rPrChange>
                </w:rPr>
                <w:t>)</w:t>
              </w:r>
            </w:ins>
          </w:p>
          <w:p w14:paraId="12BC1A86" w14:textId="36A85EA9" w:rsidR="00667B59" w:rsidRPr="00AA6F2B" w:rsidRDefault="000E3B84" w:rsidP="00667B59">
            <w:pPr>
              <w:rPr>
                <w:ins w:id="2046" w:author="Matt Mitchell [2]" w:date="2019-04-14T14:40:00Z"/>
                <w:sz w:val="20"/>
                <w:szCs w:val="20"/>
                <w:rPrChange w:id="2047" w:author="Matt Mitchell" w:date="2019-04-14T16:40:00Z">
                  <w:rPr>
                    <w:ins w:id="2048" w:author="Matt Mitchell [2]" w:date="2019-04-14T14:40:00Z"/>
                  </w:rPr>
                </w:rPrChange>
              </w:rPr>
            </w:pPr>
            <w:ins w:id="2049" w:author="Matt Mitchell" w:date="2019-04-14T16:06:00Z">
              <w:r w:rsidRPr="00AA6F2B">
                <w:rPr>
                  <w:sz w:val="20"/>
                  <w:szCs w:val="20"/>
                  <w:rPrChange w:id="2050" w:author="Matt Mitchell" w:date="2019-04-14T16:40:00Z">
                    <w:rPr/>
                  </w:rPrChange>
                </w:rPr>
                <w:t xml:space="preserve">void </w:t>
              </w:r>
            </w:ins>
            <w:proofErr w:type="spellStart"/>
            <w:proofErr w:type="gramStart"/>
            <w:ins w:id="2051" w:author="Matt Mitchell [2]" w:date="2019-04-14T14:40:00Z">
              <w:r w:rsidR="00667B59" w:rsidRPr="00AA6F2B">
                <w:rPr>
                  <w:sz w:val="20"/>
                  <w:szCs w:val="20"/>
                  <w:rPrChange w:id="2052" w:author="Matt Mitchell" w:date="2019-04-14T16:40:00Z">
                    <w:rPr/>
                  </w:rPrChange>
                </w:rPr>
                <w:t>setCellNumber</w:t>
              </w:r>
              <w:proofErr w:type="spellEnd"/>
              <w:r w:rsidR="00667B59" w:rsidRPr="00AA6F2B">
                <w:rPr>
                  <w:sz w:val="20"/>
                  <w:szCs w:val="20"/>
                  <w:rPrChange w:id="2053" w:author="Matt Mitchell" w:date="2019-04-14T16:40:00Z">
                    <w:rPr/>
                  </w:rPrChange>
                </w:rPr>
                <w:t>(</w:t>
              </w:r>
            </w:ins>
            <w:proofErr w:type="gramEnd"/>
            <w:ins w:id="2054" w:author="Matt Mitchell" w:date="2019-04-14T16:05:00Z">
              <w:r w:rsidR="007F651E" w:rsidRPr="00AA6F2B">
                <w:rPr>
                  <w:sz w:val="20"/>
                  <w:szCs w:val="20"/>
                  <w:rPrChange w:id="2055" w:author="Matt Mitchell" w:date="2019-04-14T16:40:00Z">
                    <w:rPr/>
                  </w:rPrChange>
                </w:rPr>
                <w:t>String value</w:t>
              </w:r>
            </w:ins>
            <w:ins w:id="2056" w:author="Matt Mitchell [2]" w:date="2019-04-14T14:40:00Z">
              <w:r w:rsidR="00667B59" w:rsidRPr="00AA6F2B">
                <w:rPr>
                  <w:sz w:val="20"/>
                  <w:szCs w:val="20"/>
                  <w:rPrChange w:id="2057" w:author="Matt Mitchell" w:date="2019-04-14T16:40:00Z">
                    <w:rPr/>
                  </w:rPrChange>
                </w:rPr>
                <w:t>)</w:t>
              </w:r>
            </w:ins>
          </w:p>
          <w:p w14:paraId="55524E16" w14:textId="12F5A794" w:rsidR="00667B59" w:rsidRPr="00AA6F2B" w:rsidRDefault="00667B59" w:rsidP="00667B59">
            <w:pPr>
              <w:rPr>
                <w:ins w:id="2058" w:author="Matt Mitchell [2]" w:date="2019-04-14T14:40:00Z"/>
                <w:sz w:val="20"/>
                <w:szCs w:val="20"/>
                <w:rPrChange w:id="2059" w:author="Matt Mitchell" w:date="2019-04-14T16:40:00Z">
                  <w:rPr>
                    <w:ins w:id="2060" w:author="Matt Mitchell [2]" w:date="2019-04-14T14:40:00Z"/>
                  </w:rPr>
                </w:rPrChange>
              </w:rPr>
            </w:pPr>
            <w:ins w:id="2061" w:author="Matt Mitchell" w:date="2019-04-14T16:01:00Z">
              <w:r w:rsidRPr="00AA6F2B">
                <w:rPr>
                  <w:sz w:val="20"/>
                  <w:szCs w:val="20"/>
                  <w:rPrChange w:id="2062" w:author="Matt Mitchell" w:date="2019-04-14T16:40:00Z">
                    <w:rPr/>
                  </w:rPrChange>
                </w:rPr>
                <w:t xml:space="preserve">String </w:t>
              </w:r>
            </w:ins>
            <w:proofErr w:type="spellStart"/>
            <w:proofErr w:type="gramStart"/>
            <w:ins w:id="2063" w:author="Matt Mitchell [2]" w:date="2019-04-14T14:40:00Z">
              <w:r w:rsidRPr="00AA6F2B">
                <w:rPr>
                  <w:sz w:val="20"/>
                  <w:szCs w:val="20"/>
                  <w:rPrChange w:id="2064" w:author="Matt Mitchell" w:date="2019-04-14T16:40:00Z">
                    <w:rPr/>
                  </w:rPrChange>
                </w:rPr>
                <w:t>getEmail</w:t>
              </w:r>
              <w:proofErr w:type="spellEnd"/>
              <w:r w:rsidRPr="00AA6F2B">
                <w:rPr>
                  <w:sz w:val="20"/>
                  <w:szCs w:val="20"/>
                  <w:rPrChange w:id="2065" w:author="Matt Mitchell" w:date="2019-04-14T16:40:00Z">
                    <w:rPr/>
                  </w:rPrChange>
                </w:rPr>
                <w:t>(</w:t>
              </w:r>
              <w:proofErr w:type="gramEnd"/>
              <w:r w:rsidRPr="00AA6F2B">
                <w:rPr>
                  <w:sz w:val="20"/>
                  <w:szCs w:val="20"/>
                  <w:rPrChange w:id="2066" w:author="Matt Mitchell" w:date="2019-04-14T16:40:00Z">
                    <w:rPr/>
                  </w:rPrChange>
                </w:rPr>
                <w:t>)</w:t>
              </w:r>
            </w:ins>
          </w:p>
          <w:p w14:paraId="518A7FCD" w14:textId="74443C27" w:rsidR="00667B59" w:rsidRPr="00AA6F2B" w:rsidRDefault="000E3B84" w:rsidP="00667B59">
            <w:pPr>
              <w:rPr>
                <w:ins w:id="2067" w:author="Matt Mitchell [2]" w:date="2019-04-14T14:40:00Z"/>
                <w:sz w:val="20"/>
                <w:szCs w:val="20"/>
                <w:rPrChange w:id="2068" w:author="Matt Mitchell" w:date="2019-04-14T16:40:00Z">
                  <w:rPr>
                    <w:ins w:id="2069" w:author="Matt Mitchell [2]" w:date="2019-04-14T14:40:00Z"/>
                  </w:rPr>
                </w:rPrChange>
              </w:rPr>
            </w:pPr>
            <w:ins w:id="2070" w:author="Matt Mitchell" w:date="2019-04-14T16:06:00Z">
              <w:r w:rsidRPr="00AA6F2B">
                <w:rPr>
                  <w:sz w:val="20"/>
                  <w:szCs w:val="20"/>
                  <w:rPrChange w:id="2071" w:author="Matt Mitchell" w:date="2019-04-14T16:40:00Z">
                    <w:rPr/>
                  </w:rPrChange>
                </w:rPr>
                <w:t xml:space="preserve">void </w:t>
              </w:r>
            </w:ins>
            <w:proofErr w:type="spellStart"/>
            <w:proofErr w:type="gramStart"/>
            <w:ins w:id="2072" w:author="Matt Mitchell [2]" w:date="2019-04-14T14:40:00Z">
              <w:r w:rsidR="00667B59" w:rsidRPr="00AA6F2B">
                <w:rPr>
                  <w:sz w:val="20"/>
                  <w:szCs w:val="20"/>
                  <w:rPrChange w:id="2073" w:author="Matt Mitchell" w:date="2019-04-14T16:40:00Z">
                    <w:rPr/>
                  </w:rPrChange>
                </w:rPr>
                <w:t>setEmail</w:t>
              </w:r>
              <w:proofErr w:type="spellEnd"/>
              <w:r w:rsidR="00667B59" w:rsidRPr="00AA6F2B">
                <w:rPr>
                  <w:sz w:val="20"/>
                  <w:szCs w:val="20"/>
                  <w:rPrChange w:id="2074" w:author="Matt Mitchell" w:date="2019-04-14T16:40:00Z">
                    <w:rPr/>
                  </w:rPrChange>
                </w:rPr>
                <w:t>(</w:t>
              </w:r>
            </w:ins>
            <w:proofErr w:type="gramEnd"/>
            <w:ins w:id="2075" w:author="Matt Mitchell" w:date="2019-04-14T16:05:00Z">
              <w:r w:rsidR="007F651E" w:rsidRPr="00AA6F2B">
                <w:rPr>
                  <w:sz w:val="20"/>
                  <w:szCs w:val="20"/>
                  <w:rPrChange w:id="2076" w:author="Matt Mitchell" w:date="2019-04-14T16:40:00Z">
                    <w:rPr/>
                  </w:rPrChange>
                </w:rPr>
                <w:t>String value</w:t>
              </w:r>
            </w:ins>
            <w:ins w:id="2077" w:author="Matt Mitchell [2]" w:date="2019-04-14T14:40:00Z">
              <w:r w:rsidR="00667B59" w:rsidRPr="00AA6F2B">
                <w:rPr>
                  <w:sz w:val="20"/>
                  <w:szCs w:val="20"/>
                  <w:rPrChange w:id="2078" w:author="Matt Mitchell" w:date="2019-04-14T16:40:00Z">
                    <w:rPr/>
                  </w:rPrChange>
                </w:rPr>
                <w:t>)</w:t>
              </w:r>
            </w:ins>
          </w:p>
          <w:p w14:paraId="4955C532" w14:textId="7C8EDF92" w:rsidR="00667B59" w:rsidRPr="00AA6F2B" w:rsidRDefault="00667B59" w:rsidP="00667B59">
            <w:pPr>
              <w:rPr>
                <w:ins w:id="2079" w:author="Matt Mitchell" w:date="2019-04-14T16:01:00Z"/>
                <w:sz w:val="20"/>
                <w:szCs w:val="20"/>
                <w:rPrChange w:id="2080" w:author="Matt Mitchell" w:date="2019-04-14T16:40:00Z">
                  <w:rPr>
                    <w:ins w:id="2081" w:author="Matt Mitchell" w:date="2019-04-14T16:01:00Z"/>
                  </w:rPr>
                </w:rPrChange>
              </w:rPr>
            </w:pPr>
            <w:ins w:id="2082" w:author="Matt Mitchell" w:date="2019-04-14T16:01:00Z">
              <w:r w:rsidRPr="00AA6F2B">
                <w:rPr>
                  <w:sz w:val="20"/>
                  <w:szCs w:val="20"/>
                  <w:rPrChange w:id="2083" w:author="Matt Mitchell" w:date="2019-04-14T16:40:00Z">
                    <w:rPr/>
                  </w:rPrChange>
                </w:rPr>
                <w:t xml:space="preserve">String </w:t>
              </w:r>
            </w:ins>
            <w:proofErr w:type="spellStart"/>
            <w:proofErr w:type="gramStart"/>
            <w:ins w:id="2084" w:author="Matt Mitchell [2]" w:date="2019-04-14T14:40:00Z">
              <w:r w:rsidRPr="00AA6F2B">
                <w:rPr>
                  <w:sz w:val="20"/>
                  <w:szCs w:val="20"/>
                  <w:rPrChange w:id="2085" w:author="Matt Mitchell" w:date="2019-04-14T16:40:00Z">
                    <w:rPr/>
                  </w:rPrChange>
                </w:rPr>
                <w:t>getUserName</w:t>
              </w:r>
              <w:proofErr w:type="spellEnd"/>
              <w:r w:rsidRPr="00AA6F2B">
                <w:rPr>
                  <w:sz w:val="20"/>
                  <w:szCs w:val="20"/>
                  <w:rPrChange w:id="2086" w:author="Matt Mitchell" w:date="2019-04-14T16:40:00Z">
                    <w:rPr/>
                  </w:rPrChange>
                </w:rPr>
                <w:t>(</w:t>
              </w:r>
              <w:proofErr w:type="gramEnd"/>
              <w:r w:rsidRPr="00AA6F2B">
                <w:rPr>
                  <w:sz w:val="20"/>
                  <w:szCs w:val="20"/>
                  <w:rPrChange w:id="2087" w:author="Matt Mitchell" w:date="2019-04-14T16:40:00Z">
                    <w:rPr/>
                  </w:rPrChange>
                </w:rPr>
                <w:t>)</w:t>
              </w:r>
            </w:ins>
          </w:p>
          <w:p w14:paraId="1023DEB3" w14:textId="78C49E4C" w:rsidR="00667B59" w:rsidRPr="00AA6F2B" w:rsidRDefault="000E3B84" w:rsidP="00667B59">
            <w:pPr>
              <w:rPr>
                <w:ins w:id="2088" w:author="Matt Mitchell [2]" w:date="2019-04-14T14:40:00Z"/>
                <w:sz w:val="20"/>
                <w:szCs w:val="20"/>
                <w:rPrChange w:id="2089" w:author="Matt Mitchell" w:date="2019-04-14T16:40:00Z">
                  <w:rPr>
                    <w:ins w:id="2090" w:author="Matt Mitchell [2]" w:date="2019-04-14T14:40:00Z"/>
                  </w:rPr>
                </w:rPrChange>
              </w:rPr>
            </w:pPr>
            <w:ins w:id="2091" w:author="Matt Mitchell" w:date="2019-04-14T16:06:00Z">
              <w:r w:rsidRPr="00AA6F2B">
                <w:rPr>
                  <w:sz w:val="20"/>
                  <w:szCs w:val="20"/>
                  <w:rPrChange w:id="2092" w:author="Matt Mitchell" w:date="2019-04-14T16:40:00Z">
                    <w:rPr/>
                  </w:rPrChange>
                </w:rPr>
                <w:lastRenderedPageBreak/>
                <w:t xml:space="preserve">void </w:t>
              </w:r>
            </w:ins>
            <w:proofErr w:type="spellStart"/>
            <w:proofErr w:type="gramStart"/>
            <w:ins w:id="2093" w:author="Matt Mitchell" w:date="2019-04-14T16:01:00Z">
              <w:r w:rsidR="00667B59" w:rsidRPr="00AA6F2B">
                <w:rPr>
                  <w:sz w:val="20"/>
                  <w:szCs w:val="20"/>
                  <w:rPrChange w:id="2094" w:author="Matt Mitchell" w:date="2019-04-14T16:40:00Z">
                    <w:rPr/>
                  </w:rPrChange>
                </w:rPr>
                <w:t>setUserName</w:t>
              </w:r>
              <w:proofErr w:type="spellEnd"/>
              <w:r w:rsidR="00667B59" w:rsidRPr="00AA6F2B">
                <w:rPr>
                  <w:sz w:val="20"/>
                  <w:szCs w:val="20"/>
                  <w:rPrChange w:id="2095" w:author="Matt Mitchell" w:date="2019-04-14T16:40:00Z">
                    <w:rPr/>
                  </w:rPrChange>
                </w:rPr>
                <w:t>(</w:t>
              </w:r>
            </w:ins>
            <w:proofErr w:type="gramEnd"/>
            <w:ins w:id="2096" w:author="Matt Mitchell" w:date="2019-04-14T16:05:00Z">
              <w:r w:rsidR="007F651E" w:rsidRPr="00AA6F2B">
                <w:rPr>
                  <w:sz w:val="20"/>
                  <w:szCs w:val="20"/>
                  <w:rPrChange w:id="2097" w:author="Matt Mitchell" w:date="2019-04-14T16:40:00Z">
                    <w:rPr/>
                  </w:rPrChange>
                </w:rPr>
                <w:t>String value</w:t>
              </w:r>
            </w:ins>
            <w:ins w:id="2098" w:author="Matt Mitchell" w:date="2019-04-14T16:01:00Z">
              <w:r w:rsidR="00667B59" w:rsidRPr="00AA6F2B">
                <w:rPr>
                  <w:sz w:val="20"/>
                  <w:szCs w:val="20"/>
                  <w:rPrChange w:id="2099" w:author="Matt Mitchell" w:date="2019-04-14T16:40:00Z">
                    <w:rPr/>
                  </w:rPrChange>
                </w:rPr>
                <w:t>)</w:t>
              </w:r>
            </w:ins>
          </w:p>
          <w:p w14:paraId="7A7AF450" w14:textId="01AD46D1" w:rsidR="00667B59" w:rsidRPr="00AA6F2B" w:rsidRDefault="00667B59" w:rsidP="00667B59">
            <w:pPr>
              <w:rPr>
                <w:ins w:id="2100" w:author="Matt Mitchell [2]" w:date="2019-04-14T14:40:00Z"/>
                <w:sz w:val="20"/>
                <w:szCs w:val="20"/>
                <w:rPrChange w:id="2101" w:author="Matt Mitchell" w:date="2019-04-14T16:40:00Z">
                  <w:rPr>
                    <w:ins w:id="2102" w:author="Matt Mitchell [2]" w:date="2019-04-14T14:40:00Z"/>
                  </w:rPr>
                </w:rPrChange>
              </w:rPr>
            </w:pPr>
            <w:ins w:id="2103" w:author="Matt Mitchell" w:date="2019-04-14T16:01:00Z">
              <w:r w:rsidRPr="00AA6F2B">
                <w:rPr>
                  <w:sz w:val="20"/>
                  <w:szCs w:val="20"/>
                  <w:rPrChange w:id="2104" w:author="Matt Mitchell" w:date="2019-04-14T16:40:00Z">
                    <w:rPr/>
                  </w:rPrChange>
                </w:rPr>
                <w:t xml:space="preserve">String </w:t>
              </w:r>
            </w:ins>
            <w:proofErr w:type="spellStart"/>
            <w:proofErr w:type="gramStart"/>
            <w:ins w:id="2105" w:author="Matt Mitchell [2]" w:date="2019-04-14T14:40:00Z">
              <w:r w:rsidRPr="00AA6F2B">
                <w:rPr>
                  <w:sz w:val="20"/>
                  <w:szCs w:val="20"/>
                  <w:rPrChange w:id="2106" w:author="Matt Mitchell" w:date="2019-04-14T16:40:00Z">
                    <w:rPr/>
                  </w:rPrChange>
                </w:rPr>
                <w:t>getPin</w:t>
              </w:r>
              <w:proofErr w:type="spellEnd"/>
              <w:r w:rsidRPr="00AA6F2B">
                <w:rPr>
                  <w:sz w:val="20"/>
                  <w:szCs w:val="20"/>
                  <w:rPrChange w:id="2107" w:author="Matt Mitchell" w:date="2019-04-14T16:40:00Z">
                    <w:rPr/>
                  </w:rPrChange>
                </w:rPr>
                <w:t>(</w:t>
              </w:r>
              <w:proofErr w:type="gramEnd"/>
              <w:r w:rsidRPr="00AA6F2B">
                <w:rPr>
                  <w:sz w:val="20"/>
                  <w:szCs w:val="20"/>
                  <w:rPrChange w:id="2108" w:author="Matt Mitchell" w:date="2019-04-14T16:40:00Z">
                    <w:rPr/>
                  </w:rPrChange>
                </w:rPr>
                <w:t>)</w:t>
              </w:r>
            </w:ins>
          </w:p>
          <w:p w14:paraId="773806E0" w14:textId="3B2B795B" w:rsidR="00667B59" w:rsidRPr="00AA6F2B" w:rsidRDefault="000E3B84" w:rsidP="00667B59">
            <w:pPr>
              <w:rPr>
                <w:ins w:id="2109" w:author="Matt Mitchell [2]" w:date="2019-04-14T14:40:00Z"/>
                <w:sz w:val="20"/>
                <w:szCs w:val="20"/>
                <w:rPrChange w:id="2110" w:author="Matt Mitchell" w:date="2019-04-14T16:40:00Z">
                  <w:rPr>
                    <w:ins w:id="2111" w:author="Matt Mitchell [2]" w:date="2019-04-14T14:40:00Z"/>
                  </w:rPr>
                </w:rPrChange>
              </w:rPr>
            </w:pPr>
            <w:ins w:id="2112" w:author="Matt Mitchell" w:date="2019-04-14T16:06:00Z">
              <w:r w:rsidRPr="00AA6F2B">
                <w:rPr>
                  <w:sz w:val="20"/>
                  <w:szCs w:val="20"/>
                  <w:rPrChange w:id="2113" w:author="Matt Mitchell" w:date="2019-04-14T16:40:00Z">
                    <w:rPr/>
                  </w:rPrChange>
                </w:rPr>
                <w:t xml:space="preserve">void </w:t>
              </w:r>
            </w:ins>
            <w:proofErr w:type="spellStart"/>
            <w:proofErr w:type="gramStart"/>
            <w:ins w:id="2114" w:author="Matt Mitchell [2]" w:date="2019-04-14T14:40:00Z">
              <w:r w:rsidR="00667B59" w:rsidRPr="00AA6F2B">
                <w:rPr>
                  <w:sz w:val="20"/>
                  <w:szCs w:val="20"/>
                  <w:rPrChange w:id="2115" w:author="Matt Mitchell" w:date="2019-04-14T16:40:00Z">
                    <w:rPr/>
                  </w:rPrChange>
                </w:rPr>
                <w:t>setPin</w:t>
              </w:r>
              <w:proofErr w:type="spellEnd"/>
              <w:r w:rsidR="00667B59" w:rsidRPr="00AA6F2B">
                <w:rPr>
                  <w:sz w:val="20"/>
                  <w:szCs w:val="20"/>
                  <w:rPrChange w:id="2116" w:author="Matt Mitchell" w:date="2019-04-14T16:40:00Z">
                    <w:rPr/>
                  </w:rPrChange>
                </w:rPr>
                <w:t>(</w:t>
              </w:r>
            </w:ins>
            <w:proofErr w:type="gramEnd"/>
            <w:ins w:id="2117" w:author="Matt Mitchell" w:date="2019-04-14T16:05:00Z">
              <w:r w:rsidR="007F651E" w:rsidRPr="00AA6F2B">
                <w:rPr>
                  <w:sz w:val="20"/>
                  <w:szCs w:val="20"/>
                  <w:rPrChange w:id="2118" w:author="Matt Mitchell" w:date="2019-04-14T16:40:00Z">
                    <w:rPr/>
                  </w:rPrChange>
                </w:rPr>
                <w:t>String value</w:t>
              </w:r>
            </w:ins>
            <w:ins w:id="2119" w:author="Matt Mitchell [2]" w:date="2019-04-14T14:40:00Z">
              <w:r w:rsidR="00667B59" w:rsidRPr="00AA6F2B">
                <w:rPr>
                  <w:sz w:val="20"/>
                  <w:szCs w:val="20"/>
                  <w:rPrChange w:id="2120" w:author="Matt Mitchell" w:date="2019-04-14T16:40:00Z">
                    <w:rPr/>
                  </w:rPrChange>
                </w:rPr>
                <w:t>)</w:t>
              </w:r>
            </w:ins>
          </w:p>
          <w:p w14:paraId="3B6CB816" w14:textId="12D3DE73" w:rsidR="00667B59" w:rsidRPr="00AA6F2B" w:rsidRDefault="00667B59" w:rsidP="00667B59">
            <w:pPr>
              <w:rPr>
                <w:ins w:id="2121" w:author="Matt Mitchell [2]" w:date="2019-04-14T14:40:00Z"/>
                <w:sz w:val="20"/>
                <w:szCs w:val="20"/>
                <w:rPrChange w:id="2122" w:author="Matt Mitchell" w:date="2019-04-14T16:40:00Z">
                  <w:rPr>
                    <w:ins w:id="2123" w:author="Matt Mitchell [2]" w:date="2019-04-14T14:40:00Z"/>
                  </w:rPr>
                </w:rPrChange>
              </w:rPr>
            </w:pPr>
            <w:ins w:id="2124" w:author="Matt Mitchell" w:date="2019-04-14T16:01:00Z">
              <w:r w:rsidRPr="00AA6F2B">
                <w:rPr>
                  <w:sz w:val="20"/>
                  <w:szCs w:val="20"/>
                  <w:rPrChange w:id="2125" w:author="Matt Mitchell" w:date="2019-04-14T16:40:00Z">
                    <w:rPr/>
                  </w:rPrChange>
                </w:rPr>
                <w:t xml:space="preserve">long </w:t>
              </w:r>
            </w:ins>
            <w:proofErr w:type="spellStart"/>
            <w:proofErr w:type="gramStart"/>
            <w:ins w:id="2126" w:author="Matt Mitchell [2]" w:date="2019-04-14T14:40:00Z">
              <w:r w:rsidRPr="00AA6F2B">
                <w:rPr>
                  <w:sz w:val="20"/>
                  <w:szCs w:val="20"/>
                  <w:rPrChange w:id="2127" w:author="Matt Mitchell" w:date="2019-04-14T16:40:00Z">
                    <w:rPr/>
                  </w:rPrChange>
                </w:rPr>
                <w:t>getID</w:t>
              </w:r>
              <w:proofErr w:type="spellEnd"/>
              <w:r w:rsidRPr="00AA6F2B">
                <w:rPr>
                  <w:sz w:val="20"/>
                  <w:szCs w:val="20"/>
                  <w:rPrChange w:id="2128" w:author="Matt Mitchell" w:date="2019-04-14T16:40:00Z">
                    <w:rPr/>
                  </w:rPrChange>
                </w:rPr>
                <w:t>(</w:t>
              </w:r>
              <w:proofErr w:type="gramEnd"/>
              <w:r w:rsidRPr="00AA6F2B">
                <w:rPr>
                  <w:sz w:val="20"/>
                  <w:szCs w:val="20"/>
                  <w:rPrChange w:id="2129" w:author="Matt Mitchell" w:date="2019-04-14T16:40:00Z">
                    <w:rPr/>
                  </w:rPrChange>
                </w:rPr>
                <w:t>)</w:t>
              </w:r>
            </w:ins>
          </w:p>
          <w:p w14:paraId="37EF47BE" w14:textId="77777777" w:rsidR="00667B59" w:rsidRDefault="000E3B84" w:rsidP="00667B59">
            <w:pPr>
              <w:rPr>
                <w:sz w:val="20"/>
                <w:szCs w:val="20"/>
              </w:rPr>
            </w:pPr>
            <w:ins w:id="2130" w:author="Matt Mitchell" w:date="2019-04-14T16:06:00Z">
              <w:r w:rsidRPr="00AA6F2B">
                <w:rPr>
                  <w:sz w:val="20"/>
                  <w:szCs w:val="20"/>
                  <w:rPrChange w:id="2131" w:author="Matt Mitchell" w:date="2019-04-14T16:40:00Z">
                    <w:rPr/>
                  </w:rPrChange>
                </w:rPr>
                <w:t xml:space="preserve">void </w:t>
              </w:r>
            </w:ins>
            <w:proofErr w:type="spellStart"/>
            <w:proofErr w:type="gramStart"/>
            <w:ins w:id="2132" w:author="Matt Mitchell [2]" w:date="2019-04-14T14:40:00Z">
              <w:r w:rsidR="00667B59" w:rsidRPr="00AA6F2B">
                <w:rPr>
                  <w:sz w:val="20"/>
                  <w:szCs w:val="20"/>
                  <w:rPrChange w:id="2133" w:author="Matt Mitchell" w:date="2019-04-14T16:40:00Z">
                    <w:rPr/>
                  </w:rPrChange>
                </w:rPr>
                <w:t>setID</w:t>
              </w:r>
              <w:proofErr w:type="spellEnd"/>
              <w:r w:rsidR="00667B59" w:rsidRPr="00AA6F2B">
                <w:rPr>
                  <w:sz w:val="20"/>
                  <w:szCs w:val="20"/>
                  <w:rPrChange w:id="2134" w:author="Matt Mitchell" w:date="2019-04-14T16:40:00Z">
                    <w:rPr/>
                  </w:rPrChange>
                </w:rPr>
                <w:t>(</w:t>
              </w:r>
            </w:ins>
            <w:proofErr w:type="gramEnd"/>
            <w:ins w:id="2135" w:author="Matt Mitchell" w:date="2019-04-14T16:05:00Z">
              <w:r w:rsidR="007F651E" w:rsidRPr="00AA6F2B">
                <w:rPr>
                  <w:sz w:val="20"/>
                  <w:szCs w:val="20"/>
                  <w:rPrChange w:id="2136" w:author="Matt Mitchell" w:date="2019-04-14T16:40:00Z">
                    <w:rPr/>
                  </w:rPrChange>
                </w:rPr>
                <w:t>long value</w:t>
              </w:r>
            </w:ins>
            <w:ins w:id="2137" w:author="Matt Mitchell [2]" w:date="2019-04-14T14:40:00Z">
              <w:r w:rsidR="00667B59" w:rsidRPr="00AA6F2B">
                <w:rPr>
                  <w:sz w:val="20"/>
                  <w:szCs w:val="20"/>
                  <w:rPrChange w:id="2138" w:author="Matt Mitchell" w:date="2019-04-14T16:40:00Z">
                    <w:rPr/>
                  </w:rPrChange>
                </w:rPr>
                <w:t>)</w:t>
              </w:r>
            </w:ins>
          </w:p>
          <w:p w14:paraId="563A9474" w14:textId="77777777" w:rsidR="003A6E65" w:rsidRDefault="003A6E65" w:rsidP="00667B59">
            <w:pPr>
              <w:rPr>
                <w:sz w:val="20"/>
                <w:szCs w:val="20"/>
              </w:rPr>
            </w:pPr>
            <w:r w:rsidRPr="003A6E65">
              <w:rPr>
                <w:sz w:val="20"/>
                <w:szCs w:val="20"/>
              </w:rPr>
              <w:t xml:space="preserve">int </w:t>
            </w:r>
            <w:proofErr w:type="spellStart"/>
            <w:proofErr w:type="gramStart"/>
            <w:r w:rsidRPr="003A6E65">
              <w:rPr>
                <w:sz w:val="20"/>
                <w:szCs w:val="20"/>
              </w:rPr>
              <w:t>getFailedLoginCount</w:t>
            </w:r>
            <w:proofErr w:type="spellEnd"/>
            <w:r w:rsidRPr="003A6E65">
              <w:rPr>
                <w:sz w:val="20"/>
                <w:szCs w:val="20"/>
              </w:rPr>
              <w:t>(</w:t>
            </w:r>
            <w:proofErr w:type="gramEnd"/>
            <w:r w:rsidRPr="003A6E65">
              <w:rPr>
                <w:sz w:val="20"/>
                <w:szCs w:val="20"/>
              </w:rPr>
              <w:t>)</w:t>
            </w:r>
          </w:p>
          <w:p w14:paraId="09C944DD" w14:textId="77777777" w:rsidR="003A6E65" w:rsidRDefault="003A6E65" w:rsidP="00667B59">
            <w:pPr>
              <w:rPr>
                <w:sz w:val="20"/>
                <w:szCs w:val="20"/>
              </w:rPr>
            </w:pPr>
            <w:r w:rsidRPr="003A6E65">
              <w:rPr>
                <w:sz w:val="20"/>
                <w:szCs w:val="20"/>
              </w:rPr>
              <w:t xml:space="preserve">void </w:t>
            </w:r>
            <w:proofErr w:type="spellStart"/>
            <w:proofErr w:type="gramStart"/>
            <w:r w:rsidRPr="003A6E65">
              <w:rPr>
                <w:sz w:val="20"/>
                <w:szCs w:val="20"/>
              </w:rPr>
              <w:t>setFailedLoginCount</w:t>
            </w:r>
            <w:proofErr w:type="spellEnd"/>
            <w:r w:rsidRPr="003A6E65">
              <w:rPr>
                <w:sz w:val="20"/>
                <w:szCs w:val="20"/>
              </w:rPr>
              <w:t>(</w:t>
            </w:r>
            <w:proofErr w:type="gramEnd"/>
            <w:r w:rsidRPr="003A6E65">
              <w:rPr>
                <w:sz w:val="20"/>
                <w:szCs w:val="20"/>
              </w:rPr>
              <w:t xml:space="preserve">int </w:t>
            </w:r>
            <w:proofErr w:type="spellStart"/>
            <w:r w:rsidRPr="003A6E65">
              <w:rPr>
                <w:sz w:val="20"/>
                <w:szCs w:val="20"/>
              </w:rPr>
              <w:t>failedLoginCount</w:t>
            </w:r>
            <w:proofErr w:type="spellEnd"/>
            <w:r w:rsidRPr="003A6E65">
              <w:rPr>
                <w:sz w:val="20"/>
                <w:szCs w:val="20"/>
              </w:rPr>
              <w:t>)</w:t>
            </w:r>
          </w:p>
          <w:p w14:paraId="7A6FF863" w14:textId="77777777" w:rsidR="003A6E65" w:rsidRDefault="003A6E65" w:rsidP="00667B59">
            <w:pPr>
              <w:rPr>
                <w:sz w:val="20"/>
                <w:szCs w:val="20"/>
              </w:rPr>
            </w:pPr>
            <w:r w:rsidRPr="003A6E65">
              <w:rPr>
                <w:sz w:val="20"/>
                <w:szCs w:val="20"/>
              </w:rPr>
              <w:t xml:space="preserve">Date </w:t>
            </w:r>
            <w:proofErr w:type="spellStart"/>
            <w:proofErr w:type="gramStart"/>
            <w:r w:rsidRPr="003A6E65">
              <w:rPr>
                <w:sz w:val="20"/>
                <w:szCs w:val="20"/>
              </w:rPr>
              <w:t>getLastFailedLogin</w:t>
            </w:r>
            <w:proofErr w:type="spellEnd"/>
            <w:r w:rsidRPr="003A6E65">
              <w:rPr>
                <w:sz w:val="20"/>
                <w:szCs w:val="20"/>
              </w:rPr>
              <w:t>(</w:t>
            </w:r>
            <w:proofErr w:type="gramEnd"/>
            <w:r w:rsidRPr="003A6E65">
              <w:rPr>
                <w:sz w:val="20"/>
                <w:szCs w:val="20"/>
              </w:rPr>
              <w:t>)</w:t>
            </w:r>
          </w:p>
          <w:p w14:paraId="009F289A" w14:textId="63986FB6" w:rsidR="003A6E65" w:rsidRPr="00AA6F2B" w:rsidRDefault="003A6E65" w:rsidP="00667B59">
            <w:pPr>
              <w:rPr>
                <w:ins w:id="2139" w:author="Matt Mitchell" w:date="2019-04-14T14:26:00Z"/>
                <w:sz w:val="20"/>
                <w:szCs w:val="20"/>
                <w:rPrChange w:id="2140" w:author="Matt Mitchell" w:date="2019-04-14T16:40:00Z">
                  <w:rPr>
                    <w:ins w:id="2141" w:author="Matt Mitchell" w:date="2019-04-14T14:26:00Z"/>
                  </w:rPr>
                </w:rPrChange>
              </w:rPr>
            </w:pPr>
            <w:r w:rsidRPr="003A6E65">
              <w:rPr>
                <w:sz w:val="20"/>
                <w:szCs w:val="20"/>
              </w:rPr>
              <w:t xml:space="preserve">void </w:t>
            </w:r>
            <w:proofErr w:type="spellStart"/>
            <w:proofErr w:type="gramStart"/>
            <w:r w:rsidRPr="003A6E65">
              <w:rPr>
                <w:sz w:val="20"/>
                <w:szCs w:val="20"/>
              </w:rPr>
              <w:t>setLastFailedLogin</w:t>
            </w:r>
            <w:proofErr w:type="spellEnd"/>
            <w:r w:rsidRPr="003A6E65">
              <w:rPr>
                <w:sz w:val="20"/>
                <w:szCs w:val="20"/>
              </w:rPr>
              <w:t>(</w:t>
            </w:r>
            <w:proofErr w:type="gramEnd"/>
            <w:r w:rsidRPr="003A6E65">
              <w:rPr>
                <w:sz w:val="20"/>
                <w:szCs w:val="20"/>
              </w:rPr>
              <w:t>Date value)</w:t>
            </w:r>
          </w:p>
        </w:tc>
      </w:tr>
      <w:tr w:rsidR="00667B59" w:rsidRPr="00B00560" w14:paraId="47607712" w14:textId="77777777" w:rsidTr="00280B93">
        <w:trPr>
          <w:ins w:id="2142" w:author="Matt Mitchell" w:date="2019-04-14T14:26:00Z"/>
          <w:trPrChange w:id="2143" w:author="Matt Mitchell" w:date="2019-04-14T16:41:00Z">
            <w:trPr>
              <w:gridAfter w:val="0"/>
            </w:trPr>
          </w:trPrChange>
        </w:trPr>
        <w:tc>
          <w:tcPr>
            <w:tcW w:w="2785" w:type="dxa"/>
            <w:tcPrChange w:id="2144" w:author="Matt Mitchell" w:date="2019-04-14T16:41:00Z">
              <w:tcPr>
                <w:tcW w:w="2965" w:type="dxa"/>
                <w:gridSpan w:val="2"/>
              </w:tcPr>
            </w:tcPrChange>
          </w:tcPr>
          <w:p w14:paraId="1821A725" w14:textId="0794BEE3" w:rsidR="00667B59" w:rsidRPr="00AA6F2B" w:rsidRDefault="00667B59" w:rsidP="00667B59">
            <w:pPr>
              <w:rPr>
                <w:ins w:id="2145" w:author="Matt Mitchell" w:date="2019-04-14T14:26:00Z"/>
                <w:sz w:val="20"/>
                <w:szCs w:val="20"/>
                <w:rPrChange w:id="2146" w:author="Matt Mitchell" w:date="2019-04-14T16:40:00Z">
                  <w:rPr>
                    <w:ins w:id="2147" w:author="Matt Mitchell" w:date="2019-04-14T14:26:00Z"/>
                  </w:rPr>
                </w:rPrChange>
              </w:rPr>
            </w:pPr>
            <w:ins w:id="2148" w:author="Matt Mitchell [2]" w:date="2019-04-14T14:40:00Z">
              <w:r w:rsidRPr="00AA6F2B">
                <w:rPr>
                  <w:sz w:val="20"/>
                  <w:szCs w:val="20"/>
                  <w:rPrChange w:id="2149" w:author="Matt Mitchell" w:date="2019-04-14T16:40:00Z">
                    <w:rPr/>
                  </w:rPrChange>
                </w:rPr>
                <w:lastRenderedPageBreak/>
                <w:t>BankAccount.java</w:t>
              </w:r>
            </w:ins>
          </w:p>
        </w:tc>
        <w:tc>
          <w:tcPr>
            <w:tcW w:w="1890" w:type="dxa"/>
            <w:tcPrChange w:id="2150" w:author="Matt Mitchell" w:date="2019-04-14T16:41:00Z">
              <w:tcPr>
                <w:tcW w:w="3515" w:type="dxa"/>
                <w:gridSpan w:val="3"/>
              </w:tcPr>
            </w:tcPrChange>
          </w:tcPr>
          <w:p w14:paraId="5E15FC59" w14:textId="68FFCFC4" w:rsidR="00667B59" w:rsidRPr="00AA6F2B" w:rsidRDefault="00667B59" w:rsidP="00667B59">
            <w:pPr>
              <w:rPr>
                <w:ins w:id="2151" w:author="Matt Mitchell" w:date="2019-04-14T14:26:00Z"/>
                <w:sz w:val="20"/>
                <w:szCs w:val="20"/>
                <w:rPrChange w:id="2152" w:author="Matt Mitchell" w:date="2019-04-14T16:40:00Z">
                  <w:rPr>
                    <w:ins w:id="2153" w:author="Matt Mitchell" w:date="2019-04-14T14:26:00Z"/>
                  </w:rPr>
                </w:rPrChange>
              </w:rPr>
            </w:pPr>
            <w:ins w:id="2154" w:author="Matt Mitchell" w:date="2019-04-14T14:44:00Z">
              <w:r w:rsidRPr="00AA6F2B">
                <w:rPr>
                  <w:sz w:val="20"/>
                  <w:szCs w:val="20"/>
                  <w:rPrChange w:id="2155" w:author="Matt Mitchell" w:date="2019-04-14T16:40:00Z">
                    <w:rPr/>
                  </w:rPrChange>
                </w:rPr>
                <w:t>Simple data structure that represents the data needed for a bank account.  Contains accessors and mutators for each data member.</w:t>
              </w:r>
            </w:ins>
          </w:p>
        </w:tc>
        <w:tc>
          <w:tcPr>
            <w:tcW w:w="5220" w:type="dxa"/>
            <w:tcPrChange w:id="2156" w:author="Matt Mitchell" w:date="2019-04-14T16:41:00Z">
              <w:tcPr>
                <w:tcW w:w="3235" w:type="dxa"/>
                <w:gridSpan w:val="2"/>
              </w:tcPr>
            </w:tcPrChange>
          </w:tcPr>
          <w:p w14:paraId="3677E4D1" w14:textId="07E6107F" w:rsidR="00377796" w:rsidRPr="00AA6F2B" w:rsidRDefault="00377796" w:rsidP="00377796">
            <w:pPr>
              <w:rPr>
                <w:ins w:id="2157" w:author="Matt Mitchell" w:date="2019-04-14T16:09:00Z"/>
                <w:b/>
                <w:sz w:val="20"/>
                <w:szCs w:val="20"/>
                <w:rPrChange w:id="2158" w:author="Matt Mitchell" w:date="2019-04-14T16:40:00Z">
                  <w:rPr>
                    <w:ins w:id="2159" w:author="Matt Mitchell" w:date="2019-04-14T16:09:00Z"/>
                    <w:b/>
                  </w:rPr>
                </w:rPrChange>
              </w:rPr>
            </w:pPr>
            <w:ins w:id="2160" w:author="Matt Mitchell" w:date="2019-04-14T16:09:00Z">
              <w:r w:rsidRPr="00AA6F2B">
                <w:rPr>
                  <w:b/>
                  <w:sz w:val="20"/>
                  <w:szCs w:val="20"/>
                  <w:rPrChange w:id="2161" w:author="Matt Mitchell" w:date="2019-04-14T16:40:00Z">
                    <w:rPr>
                      <w:b/>
                    </w:rPr>
                  </w:rPrChange>
                </w:rPr>
                <w:t>Attributes</w:t>
              </w:r>
            </w:ins>
          </w:p>
          <w:p w14:paraId="0D129A07" w14:textId="6D71813D" w:rsidR="00377796" w:rsidRPr="00AA6F2B" w:rsidRDefault="00377796" w:rsidP="00377796">
            <w:pPr>
              <w:rPr>
                <w:ins w:id="2162" w:author="Matt Mitchell" w:date="2019-04-14T16:07:00Z"/>
                <w:sz w:val="20"/>
                <w:szCs w:val="20"/>
                <w:rPrChange w:id="2163" w:author="Matt Mitchell" w:date="2019-04-14T16:40:00Z">
                  <w:rPr>
                    <w:ins w:id="2164" w:author="Matt Mitchell" w:date="2019-04-14T16:07:00Z"/>
                    <w:b/>
                  </w:rPr>
                </w:rPrChange>
              </w:rPr>
            </w:pPr>
            <w:ins w:id="2165" w:author="Matt Mitchell" w:date="2019-04-14T16:07:00Z">
              <w:r w:rsidRPr="00AA6F2B">
                <w:rPr>
                  <w:sz w:val="20"/>
                  <w:szCs w:val="20"/>
                  <w:rPrChange w:id="2166" w:author="Matt Mitchell" w:date="2019-04-14T16:40:00Z">
                    <w:rPr>
                      <w:b/>
                    </w:rPr>
                  </w:rPrChange>
                </w:rPr>
                <w:t xml:space="preserve">long </w:t>
              </w:r>
              <w:proofErr w:type="spellStart"/>
              <w:r w:rsidRPr="00AA6F2B">
                <w:rPr>
                  <w:sz w:val="20"/>
                  <w:szCs w:val="20"/>
                  <w:rPrChange w:id="2167" w:author="Matt Mitchell" w:date="2019-04-14T16:40:00Z">
                    <w:rPr>
                      <w:b/>
                    </w:rPr>
                  </w:rPrChange>
                </w:rPr>
                <w:t>userId</w:t>
              </w:r>
              <w:proofErr w:type="spellEnd"/>
            </w:ins>
          </w:p>
          <w:p w14:paraId="1DABBFE2" w14:textId="7CB8A4A8" w:rsidR="00377796" w:rsidRPr="00AA6F2B" w:rsidRDefault="00377796" w:rsidP="00377796">
            <w:pPr>
              <w:rPr>
                <w:ins w:id="2168" w:author="Matt Mitchell" w:date="2019-04-14T16:07:00Z"/>
                <w:sz w:val="20"/>
                <w:szCs w:val="20"/>
                <w:rPrChange w:id="2169" w:author="Matt Mitchell" w:date="2019-04-14T16:40:00Z">
                  <w:rPr>
                    <w:ins w:id="2170" w:author="Matt Mitchell" w:date="2019-04-14T16:07:00Z"/>
                    <w:b/>
                  </w:rPr>
                </w:rPrChange>
              </w:rPr>
            </w:pPr>
            <w:ins w:id="2171" w:author="Matt Mitchell" w:date="2019-04-14T16:07:00Z">
              <w:r w:rsidRPr="00AA6F2B">
                <w:rPr>
                  <w:sz w:val="20"/>
                  <w:szCs w:val="20"/>
                  <w:rPrChange w:id="2172" w:author="Matt Mitchell" w:date="2019-04-14T16:40:00Z">
                    <w:rPr>
                      <w:b/>
                    </w:rPr>
                  </w:rPrChange>
                </w:rPr>
                <w:t xml:space="preserve">String </w:t>
              </w:r>
              <w:proofErr w:type="spellStart"/>
              <w:r w:rsidRPr="00AA6F2B">
                <w:rPr>
                  <w:sz w:val="20"/>
                  <w:szCs w:val="20"/>
                  <w:rPrChange w:id="2173" w:author="Matt Mitchell" w:date="2019-04-14T16:40:00Z">
                    <w:rPr>
                      <w:b/>
                    </w:rPr>
                  </w:rPrChange>
                </w:rPr>
                <w:t>accountType</w:t>
              </w:r>
              <w:proofErr w:type="spellEnd"/>
            </w:ins>
          </w:p>
          <w:p w14:paraId="60ED0390" w14:textId="5291C162" w:rsidR="00377796" w:rsidRPr="00AA6F2B" w:rsidRDefault="00377796" w:rsidP="00377796">
            <w:pPr>
              <w:rPr>
                <w:ins w:id="2174" w:author="Matt Mitchell" w:date="2019-04-14T16:07:00Z"/>
                <w:sz w:val="20"/>
                <w:szCs w:val="20"/>
                <w:rPrChange w:id="2175" w:author="Matt Mitchell" w:date="2019-04-14T16:40:00Z">
                  <w:rPr>
                    <w:ins w:id="2176" w:author="Matt Mitchell" w:date="2019-04-14T16:07:00Z"/>
                    <w:b/>
                  </w:rPr>
                </w:rPrChange>
              </w:rPr>
            </w:pPr>
            <w:ins w:id="2177" w:author="Matt Mitchell" w:date="2019-04-14T16:07:00Z">
              <w:r w:rsidRPr="00AA6F2B">
                <w:rPr>
                  <w:sz w:val="20"/>
                  <w:szCs w:val="20"/>
                  <w:rPrChange w:id="2178" w:author="Matt Mitchell" w:date="2019-04-14T16:40:00Z">
                    <w:rPr>
                      <w:b/>
                    </w:rPr>
                  </w:rPrChange>
                </w:rPr>
                <w:t xml:space="preserve">long </w:t>
              </w:r>
              <w:proofErr w:type="spellStart"/>
              <w:r w:rsidRPr="00AA6F2B">
                <w:rPr>
                  <w:sz w:val="20"/>
                  <w:szCs w:val="20"/>
                  <w:rPrChange w:id="2179" w:author="Matt Mitchell" w:date="2019-04-14T16:40:00Z">
                    <w:rPr>
                      <w:b/>
                    </w:rPr>
                  </w:rPrChange>
                </w:rPr>
                <w:t>accountNumber</w:t>
              </w:r>
              <w:proofErr w:type="spellEnd"/>
            </w:ins>
          </w:p>
          <w:p w14:paraId="65E09335" w14:textId="0A11D437" w:rsidR="00377796" w:rsidRPr="00AA6F2B" w:rsidRDefault="00377796" w:rsidP="00377796">
            <w:pPr>
              <w:rPr>
                <w:ins w:id="2180" w:author="Matt Mitchell" w:date="2019-04-14T16:08:00Z"/>
                <w:sz w:val="20"/>
                <w:szCs w:val="20"/>
                <w:rPrChange w:id="2181" w:author="Matt Mitchell" w:date="2019-04-14T16:40:00Z">
                  <w:rPr>
                    <w:ins w:id="2182" w:author="Matt Mitchell" w:date="2019-04-14T16:08:00Z"/>
                    <w:b/>
                  </w:rPr>
                </w:rPrChange>
              </w:rPr>
            </w:pPr>
            <w:ins w:id="2183" w:author="Matt Mitchell" w:date="2019-04-14T16:07:00Z">
              <w:r w:rsidRPr="00AA6F2B">
                <w:rPr>
                  <w:sz w:val="20"/>
                  <w:szCs w:val="20"/>
                  <w:rPrChange w:id="2184" w:author="Matt Mitchell" w:date="2019-04-14T16:40:00Z">
                    <w:rPr>
                      <w:b/>
                    </w:rPr>
                  </w:rPrChange>
                </w:rPr>
                <w:t xml:space="preserve">double </w:t>
              </w:r>
              <w:proofErr w:type="spellStart"/>
              <w:r w:rsidRPr="00AA6F2B">
                <w:rPr>
                  <w:sz w:val="20"/>
                  <w:szCs w:val="20"/>
                  <w:rPrChange w:id="2185" w:author="Matt Mitchell" w:date="2019-04-14T16:40:00Z">
                    <w:rPr>
                      <w:b/>
                    </w:rPr>
                  </w:rPrChange>
                </w:rPr>
                <w:t>accountBalance</w:t>
              </w:r>
            </w:ins>
            <w:proofErr w:type="spellEnd"/>
          </w:p>
          <w:p w14:paraId="026C269C" w14:textId="28CCEE84" w:rsidR="00377796" w:rsidRPr="00AA6F2B" w:rsidRDefault="00377796" w:rsidP="00377796">
            <w:pPr>
              <w:rPr>
                <w:ins w:id="2186" w:author="Matt Mitchell" w:date="2019-04-14T16:09:00Z"/>
                <w:b/>
                <w:sz w:val="20"/>
                <w:szCs w:val="20"/>
                <w:rPrChange w:id="2187" w:author="Matt Mitchell" w:date="2019-04-14T16:40:00Z">
                  <w:rPr>
                    <w:ins w:id="2188" w:author="Matt Mitchell" w:date="2019-04-14T16:09:00Z"/>
                    <w:b/>
                  </w:rPr>
                </w:rPrChange>
              </w:rPr>
            </w:pPr>
          </w:p>
          <w:p w14:paraId="58E6F3FA" w14:textId="361F460D" w:rsidR="00377796" w:rsidRPr="00AA6F2B" w:rsidRDefault="00377796" w:rsidP="00377796">
            <w:pPr>
              <w:rPr>
                <w:ins w:id="2189" w:author="Matt Mitchell" w:date="2019-04-14T16:07:00Z"/>
                <w:b/>
                <w:sz w:val="20"/>
                <w:szCs w:val="20"/>
                <w:rPrChange w:id="2190" w:author="Matt Mitchell" w:date="2019-04-14T16:40:00Z">
                  <w:rPr>
                    <w:ins w:id="2191" w:author="Matt Mitchell" w:date="2019-04-14T16:07:00Z"/>
                    <w:b/>
                  </w:rPr>
                </w:rPrChange>
              </w:rPr>
            </w:pPr>
            <w:ins w:id="2192" w:author="Matt Mitchell" w:date="2019-04-14T16:09:00Z">
              <w:r w:rsidRPr="00AA6F2B">
                <w:rPr>
                  <w:b/>
                  <w:sz w:val="20"/>
                  <w:szCs w:val="20"/>
                  <w:rPrChange w:id="2193" w:author="Matt Mitchell" w:date="2019-04-14T16:40:00Z">
                    <w:rPr>
                      <w:b/>
                    </w:rPr>
                  </w:rPrChange>
                </w:rPr>
                <w:t>Methods</w:t>
              </w:r>
            </w:ins>
          </w:p>
          <w:p w14:paraId="19509825" w14:textId="18D68F7A" w:rsidR="00377796" w:rsidRPr="00AA6F2B" w:rsidRDefault="00377796">
            <w:pPr>
              <w:rPr>
                <w:ins w:id="2194" w:author="Matt Mitchell" w:date="2019-04-14T16:07:00Z"/>
                <w:sz w:val="20"/>
                <w:szCs w:val="20"/>
                <w:rPrChange w:id="2195" w:author="Matt Mitchell" w:date="2019-04-14T16:40:00Z">
                  <w:rPr>
                    <w:ins w:id="2196" w:author="Matt Mitchell" w:date="2019-04-14T16:07:00Z"/>
                    <w:b/>
                  </w:rPr>
                </w:rPrChange>
              </w:rPr>
            </w:pPr>
            <w:ins w:id="2197" w:author="Matt Mitchell" w:date="2019-04-14T16:07:00Z">
              <w:r w:rsidRPr="00AA6F2B">
                <w:rPr>
                  <w:sz w:val="20"/>
                  <w:szCs w:val="20"/>
                  <w:rPrChange w:id="2198" w:author="Matt Mitchell" w:date="2019-04-14T16:40:00Z">
                    <w:rPr>
                      <w:b/>
                    </w:rPr>
                  </w:rPrChange>
                </w:rPr>
                <w:t xml:space="preserve">long </w:t>
              </w:r>
              <w:proofErr w:type="spellStart"/>
              <w:proofErr w:type="gramStart"/>
              <w:r w:rsidRPr="00AA6F2B">
                <w:rPr>
                  <w:sz w:val="20"/>
                  <w:szCs w:val="20"/>
                  <w:rPrChange w:id="2199" w:author="Matt Mitchell" w:date="2019-04-14T16:40:00Z">
                    <w:rPr>
                      <w:b/>
                    </w:rPr>
                  </w:rPrChange>
                </w:rPr>
                <w:t>getAccountNumber</w:t>
              </w:r>
              <w:proofErr w:type="spellEnd"/>
              <w:r w:rsidRPr="00AA6F2B">
                <w:rPr>
                  <w:sz w:val="20"/>
                  <w:szCs w:val="20"/>
                  <w:rPrChange w:id="2200" w:author="Matt Mitchell" w:date="2019-04-14T16:40:00Z">
                    <w:rPr>
                      <w:b/>
                    </w:rPr>
                  </w:rPrChange>
                </w:rPr>
                <w:t>(</w:t>
              </w:r>
              <w:proofErr w:type="gramEnd"/>
              <w:r w:rsidRPr="00AA6F2B">
                <w:rPr>
                  <w:sz w:val="20"/>
                  <w:szCs w:val="20"/>
                  <w:rPrChange w:id="2201" w:author="Matt Mitchell" w:date="2019-04-14T16:40:00Z">
                    <w:rPr>
                      <w:b/>
                    </w:rPr>
                  </w:rPrChange>
                </w:rPr>
                <w:t xml:space="preserve">) </w:t>
              </w:r>
            </w:ins>
          </w:p>
          <w:p w14:paraId="16F31B57" w14:textId="4C862CEA" w:rsidR="00377796" w:rsidRPr="00AA6F2B" w:rsidRDefault="00377796" w:rsidP="00377796">
            <w:pPr>
              <w:rPr>
                <w:ins w:id="2202" w:author="Matt Mitchell" w:date="2019-04-14T16:07:00Z"/>
                <w:sz w:val="20"/>
                <w:szCs w:val="20"/>
                <w:rPrChange w:id="2203" w:author="Matt Mitchell" w:date="2019-04-14T16:40:00Z">
                  <w:rPr>
                    <w:ins w:id="2204" w:author="Matt Mitchell" w:date="2019-04-14T16:07:00Z"/>
                    <w:b/>
                  </w:rPr>
                </w:rPrChange>
              </w:rPr>
            </w:pPr>
            <w:ins w:id="2205" w:author="Matt Mitchell" w:date="2019-04-14T16:07:00Z">
              <w:r w:rsidRPr="00AA6F2B">
                <w:rPr>
                  <w:sz w:val="20"/>
                  <w:szCs w:val="20"/>
                  <w:rPrChange w:id="2206" w:author="Matt Mitchell" w:date="2019-04-14T16:40:00Z">
                    <w:rPr>
                      <w:b/>
                    </w:rPr>
                  </w:rPrChange>
                </w:rPr>
                <w:t xml:space="preserve">void </w:t>
              </w:r>
              <w:proofErr w:type="spellStart"/>
              <w:proofErr w:type="gramStart"/>
              <w:r w:rsidRPr="00AA6F2B">
                <w:rPr>
                  <w:sz w:val="20"/>
                  <w:szCs w:val="20"/>
                  <w:rPrChange w:id="2207" w:author="Matt Mitchell" w:date="2019-04-14T16:40:00Z">
                    <w:rPr>
                      <w:b/>
                    </w:rPr>
                  </w:rPrChange>
                </w:rPr>
                <w:t>setAccountNumber</w:t>
              </w:r>
              <w:proofErr w:type="spellEnd"/>
              <w:r w:rsidRPr="00AA6F2B">
                <w:rPr>
                  <w:sz w:val="20"/>
                  <w:szCs w:val="20"/>
                  <w:rPrChange w:id="2208" w:author="Matt Mitchell" w:date="2019-04-14T16:40:00Z">
                    <w:rPr>
                      <w:b/>
                    </w:rPr>
                  </w:rPrChange>
                </w:rPr>
                <w:t>(</w:t>
              </w:r>
              <w:proofErr w:type="gramEnd"/>
              <w:r w:rsidRPr="00AA6F2B">
                <w:rPr>
                  <w:sz w:val="20"/>
                  <w:szCs w:val="20"/>
                  <w:rPrChange w:id="2209" w:author="Matt Mitchell" w:date="2019-04-14T16:40:00Z">
                    <w:rPr>
                      <w:b/>
                    </w:rPr>
                  </w:rPrChange>
                </w:rPr>
                <w:t xml:space="preserve">long </w:t>
              </w:r>
              <w:proofErr w:type="spellStart"/>
              <w:r w:rsidRPr="00AA6F2B">
                <w:rPr>
                  <w:sz w:val="20"/>
                  <w:szCs w:val="20"/>
                  <w:rPrChange w:id="2210" w:author="Matt Mitchell" w:date="2019-04-14T16:40:00Z">
                    <w:rPr>
                      <w:b/>
                    </w:rPr>
                  </w:rPrChange>
                </w:rPr>
                <w:t>accountNumber</w:t>
              </w:r>
              <w:proofErr w:type="spellEnd"/>
              <w:r w:rsidRPr="00AA6F2B">
                <w:rPr>
                  <w:sz w:val="20"/>
                  <w:szCs w:val="20"/>
                  <w:rPrChange w:id="2211" w:author="Matt Mitchell" w:date="2019-04-14T16:40:00Z">
                    <w:rPr>
                      <w:b/>
                    </w:rPr>
                  </w:rPrChange>
                </w:rPr>
                <w:t xml:space="preserve">) </w:t>
              </w:r>
            </w:ins>
          </w:p>
          <w:p w14:paraId="00A33390" w14:textId="7BAD3AB0" w:rsidR="00377796" w:rsidRPr="00AA6F2B" w:rsidRDefault="00377796">
            <w:pPr>
              <w:rPr>
                <w:ins w:id="2212" w:author="Matt Mitchell" w:date="2019-04-14T16:07:00Z"/>
                <w:sz w:val="20"/>
                <w:szCs w:val="20"/>
                <w:rPrChange w:id="2213" w:author="Matt Mitchell" w:date="2019-04-14T16:40:00Z">
                  <w:rPr>
                    <w:ins w:id="2214" w:author="Matt Mitchell" w:date="2019-04-14T16:07:00Z"/>
                    <w:b/>
                  </w:rPr>
                </w:rPrChange>
              </w:rPr>
            </w:pPr>
            <w:ins w:id="2215" w:author="Matt Mitchell" w:date="2019-04-14T16:07:00Z">
              <w:r w:rsidRPr="00AA6F2B">
                <w:rPr>
                  <w:sz w:val="20"/>
                  <w:szCs w:val="20"/>
                  <w:rPrChange w:id="2216" w:author="Matt Mitchell" w:date="2019-04-14T16:40:00Z">
                    <w:rPr>
                      <w:b/>
                    </w:rPr>
                  </w:rPrChange>
                </w:rPr>
                <w:t xml:space="preserve">double </w:t>
              </w:r>
              <w:proofErr w:type="spellStart"/>
              <w:proofErr w:type="gramStart"/>
              <w:r w:rsidRPr="00AA6F2B">
                <w:rPr>
                  <w:sz w:val="20"/>
                  <w:szCs w:val="20"/>
                  <w:rPrChange w:id="2217" w:author="Matt Mitchell" w:date="2019-04-14T16:40:00Z">
                    <w:rPr>
                      <w:b/>
                    </w:rPr>
                  </w:rPrChange>
                </w:rPr>
                <w:t>getAccountBalance</w:t>
              </w:r>
              <w:proofErr w:type="spellEnd"/>
              <w:r w:rsidRPr="00AA6F2B">
                <w:rPr>
                  <w:sz w:val="20"/>
                  <w:szCs w:val="20"/>
                  <w:rPrChange w:id="2218" w:author="Matt Mitchell" w:date="2019-04-14T16:40:00Z">
                    <w:rPr>
                      <w:b/>
                    </w:rPr>
                  </w:rPrChange>
                </w:rPr>
                <w:t>(</w:t>
              </w:r>
              <w:proofErr w:type="gramEnd"/>
              <w:r w:rsidRPr="00AA6F2B">
                <w:rPr>
                  <w:sz w:val="20"/>
                  <w:szCs w:val="20"/>
                  <w:rPrChange w:id="2219" w:author="Matt Mitchell" w:date="2019-04-14T16:40:00Z">
                    <w:rPr>
                      <w:b/>
                    </w:rPr>
                  </w:rPrChange>
                </w:rPr>
                <w:t xml:space="preserve">) </w:t>
              </w:r>
            </w:ins>
          </w:p>
          <w:p w14:paraId="317E6BD3" w14:textId="653B96CA" w:rsidR="00377796" w:rsidRPr="00AA6F2B" w:rsidRDefault="00377796" w:rsidP="00377796">
            <w:pPr>
              <w:rPr>
                <w:ins w:id="2220" w:author="Matt Mitchell" w:date="2019-04-14T16:07:00Z"/>
                <w:sz w:val="20"/>
                <w:szCs w:val="20"/>
                <w:rPrChange w:id="2221" w:author="Matt Mitchell" w:date="2019-04-14T16:40:00Z">
                  <w:rPr>
                    <w:ins w:id="2222" w:author="Matt Mitchell" w:date="2019-04-14T16:07:00Z"/>
                    <w:b/>
                  </w:rPr>
                </w:rPrChange>
              </w:rPr>
            </w:pPr>
            <w:ins w:id="2223" w:author="Matt Mitchell" w:date="2019-04-14T16:07:00Z">
              <w:r w:rsidRPr="00AA6F2B">
                <w:rPr>
                  <w:sz w:val="20"/>
                  <w:szCs w:val="20"/>
                  <w:rPrChange w:id="2224" w:author="Matt Mitchell" w:date="2019-04-14T16:40:00Z">
                    <w:rPr>
                      <w:b/>
                    </w:rPr>
                  </w:rPrChange>
                </w:rPr>
                <w:t xml:space="preserve">void </w:t>
              </w:r>
              <w:proofErr w:type="spellStart"/>
              <w:proofErr w:type="gramStart"/>
              <w:r w:rsidRPr="00AA6F2B">
                <w:rPr>
                  <w:sz w:val="20"/>
                  <w:szCs w:val="20"/>
                  <w:rPrChange w:id="2225" w:author="Matt Mitchell" w:date="2019-04-14T16:40:00Z">
                    <w:rPr>
                      <w:b/>
                    </w:rPr>
                  </w:rPrChange>
                </w:rPr>
                <w:t>setAccountBalance</w:t>
              </w:r>
              <w:proofErr w:type="spellEnd"/>
              <w:r w:rsidRPr="00AA6F2B">
                <w:rPr>
                  <w:sz w:val="20"/>
                  <w:szCs w:val="20"/>
                  <w:rPrChange w:id="2226" w:author="Matt Mitchell" w:date="2019-04-14T16:40:00Z">
                    <w:rPr>
                      <w:b/>
                    </w:rPr>
                  </w:rPrChange>
                </w:rPr>
                <w:t>(</w:t>
              </w:r>
              <w:proofErr w:type="gramEnd"/>
              <w:r w:rsidRPr="00AA6F2B">
                <w:rPr>
                  <w:sz w:val="20"/>
                  <w:szCs w:val="20"/>
                  <w:rPrChange w:id="2227" w:author="Matt Mitchell" w:date="2019-04-14T16:40:00Z">
                    <w:rPr>
                      <w:b/>
                    </w:rPr>
                  </w:rPrChange>
                </w:rPr>
                <w:t xml:space="preserve">double </w:t>
              </w:r>
              <w:proofErr w:type="spellStart"/>
              <w:r w:rsidRPr="00AA6F2B">
                <w:rPr>
                  <w:sz w:val="20"/>
                  <w:szCs w:val="20"/>
                  <w:rPrChange w:id="2228" w:author="Matt Mitchell" w:date="2019-04-14T16:40:00Z">
                    <w:rPr>
                      <w:b/>
                    </w:rPr>
                  </w:rPrChange>
                </w:rPr>
                <w:t>accountBalance</w:t>
              </w:r>
              <w:proofErr w:type="spellEnd"/>
              <w:r w:rsidRPr="00AA6F2B">
                <w:rPr>
                  <w:sz w:val="20"/>
                  <w:szCs w:val="20"/>
                  <w:rPrChange w:id="2229" w:author="Matt Mitchell" w:date="2019-04-14T16:40:00Z">
                    <w:rPr>
                      <w:b/>
                    </w:rPr>
                  </w:rPrChange>
                </w:rPr>
                <w:t xml:space="preserve">) </w:t>
              </w:r>
            </w:ins>
          </w:p>
          <w:p w14:paraId="1C4DC2E9" w14:textId="4B95CAB3" w:rsidR="00377796" w:rsidRPr="00AA6F2B" w:rsidRDefault="00377796">
            <w:pPr>
              <w:rPr>
                <w:ins w:id="2230" w:author="Matt Mitchell" w:date="2019-04-14T16:07:00Z"/>
                <w:sz w:val="20"/>
                <w:szCs w:val="20"/>
                <w:rPrChange w:id="2231" w:author="Matt Mitchell" w:date="2019-04-14T16:40:00Z">
                  <w:rPr>
                    <w:ins w:id="2232" w:author="Matt Mitchell" w:date="2019-04-14T16:07:00Z"/>
                    <w:b/>
                  </w:rPr>
                </w:rPrChange>
              </w:rPr>
            </w:pPr>
            <w:ins w:id="2233" w:author="Matt Mitchell" w:date="2019-04-14T16:07:00Z">
              <w:r w:rsidRPr="00AA6F2B">
                <w:rPr>
                  <w:sz w:val="20"/>
                  <w:szCs w:val="20"/>
                  <w:rPrChange w:id="2234" w:author="Matt Mitchell" w:date="2019-04-14T16:40:00Z">
                    <w:rPr>
                      <w:b/>
                    </w:rPr>
                  </w:rPrChange>
                </w:rPr>
                <w:t xml:space="preserve">long </w:t>
              </w:r>
              <w:proofErr w:type="spellStart"/>
              <w:proofErr w:type="gramStart"/>
              <w:r w:rsidRPr="00AA6F2B">
                <w:rPr>
                  <w:sz w:val="20"/>
                  <w:szCs w:val="20"/>
                  <w:rPrChange w:id="2235" w:author="Matt Mitchell" w:date="2019-04-14T16:40:00Z">
                    <w:rPr>
                      <w:b/>
                    </w:rPr>
                  </w:rPrChange>
                </w:rPr>
                <w:t>getUserId</w:t>
              </w:r>
              <w:proofErr w:type="spellEnd"/>
              <w:r w:rsidRPr="00AA6F2B">
                <w:rPr>
                  <w:sz w:val="20"/>
                  <w:szCs w:val="20"/>
                  <w:rPrChange w:id="2236" w:author="Matt Mitchell" w:date="2019-04-14T16:40:00Z">
                    <w:rPr>
                      <w:b/>
                    </w:rPr>
                  </w:rPrChange>
                </w:rPr>
                <w:t>(</w:t>
              </w:r>
              <w:proofErr w:type="gramEnd"/>
              <w:r w:rsidRPr="00AA6F2B">
                <w:rPr>
                  <w:sz w:val="20"/>
                  <w:szCs w:val="20"/>
                  <w:rPrChange w:id="2237" w:author="Matt Mitchell" w:date="2019-04-14T16:40:00Z">
                    <w:rPr>
                      <w:b/>
                    </w:rPr>
                  </w:rPrChange>
                </w:rPr>
                <w:t xml:space="preserve">) </w:t>
              </w:r>
            </w:ins>
          </w:p>
          <w:p w14:paraId="7B4FA06C" w14:textId="2AB59492" w:rsidR="00377796" w:rsidRPr="00AA6F2B" w:rsidRDefault="00377796">
            <w:pPr>
              <w:rPr>
                <w:ins w:id="2238" w:author="Matt Mitchell" w:date="2019-04-14T16:07:00Z"/>
                <w:sz w:val="20"/>
                <w:szCs w:val="20"/>
                <w:rPrChange w:id="2239" w:author="Matt Mitchell" w:date="2019-04-14T16:40:00Z">
                  <w:rPr>
                    <w:ins w:id="2240" w:author="Matt Mitchell" w:date="2019-04-14T16:07:00Z"/>
                    <w:b/>
                  </w:rPr>
                </w:rPrChange>
              </w:rPr>
            </w:pPr>
            <w:ins w:id="2241" w:author="Matt Mitchell" w:date="2019-04-14T16:07:00Z">
              <w:r w:rsidRPr="00AA6F2B">
                <w:rPr>
                  <w:sz w:val="20"/>
                  <w:szCs w:val="20"/>
                  <w:rPrChange w:id="2242" w:author="Matt Mitchell" w:date="2019-04-14T16:40:00Z">
                    <w:rPr>
                      <w:b/>
                    </w:rPr>
                  </w:rPrChange>
                </w:rPr>
                <w:t xml:space="preserve">void </w:t>
              </w:r>
              <w:proofErr w:type="spellStart"/>
              <w:proofErr w:type="gramStart"/>
              <w:r w:rsidRPr="00AA6F2B">
                <w:rPr>
                  <w:sz w:val="20"/>
                  <w:szCs w:val="20"/>
                  <w:rPrChange w:id="2243" w:author="Matt Mitchell" w:date="2019-04-14T16:40:00Z">
                    <w:rPr>
                      <w:b/>
                    </w:rPr>
                  </w:rPrChange>
                </w:rPr>
                <w:t>setUserId</w:t>
              </w:r>
              <w:proofErr w:type="spellEnd"/>
              <w:r w:rsidRPr="00AA6F2B">
                <w:rPr>
                  <w:sz w:val="20"/>
                  <w:szCs w:val="20"/>
                  <w:rPrChange w:id="2244" w:author="Matt Mitchell" w:date="2019-04-14T16:40:00Z">
                    <w:rPr>
                      <w:b/>
                    </w:rPr>
                  </w:rPrChange>
                </w:rPr>
                <w:t>(</w:t>
              </w:r>
              <w:proofErr w:type="gramEnd"/>
              <w:r w:rsidRPr="00AA6F2B">
                <w:rPr>
                  <w:sz w:val="20"/>
                  <w:szCs w:val="20"/>
                  <w:rPrChange w:id="2245" w:author="Matt Mitchell" w:date="2019-04-14T16:40:00Z">
                    <w:rPr>
                      <w:b/>
                    </w:rPr>
                  </w:rPrChange>
                </w:rPr>
                <w:t xml:space="preserve">long </w:t>
              </w:r>
              <w:proofErr w:type="spellStart"/>
              <w:r w:rsidRPr="00AA6F2B">
                <w:rPr>
                  <w:sz w:val="20"/>
                  <w:szCs w:val="20"/>
                  <w:rPrChange w:id="2246" w:author="Matt Mitchell" w:date="2019-04-14T16:40:00Z">
                    <w:rPr>
                      <w:b/>
                    </w:rPr>
                  </w:rPrChange>
                </w:rPr>
                <w:t>userId</w:t>
              </w:r>
              <w:proofErr w:type="spellEnd"/>
              <w:r w:rsidRPr="00AA6F2B">
                <w:rPr>
                  <w:sz w:val="20"/>
                  <w:szCs w:val="20"/>
                  <w:rPrChange w:id="2247" w:author="Matt Mitchell" w:date="2019-04-14T16:40:00Z">
                    <w:rPr>
                      <w:b/>
                    </w:rPr>
                  </w:rPrChange>
                </w:rPr>
                <w:t xml:space="preserve">) </w:t>
              </w:r>
            </w:ins>
          </w:p>
          <w:p w14:paraId="668C69A7" w14:textId="063CE20E" w:rsidR="00377796" w:rsidRPr="00AA6F2B" w:rsidRDefault="00377796" w:rsidP="00377796">
            <w:pPr>
              <w:rPr>
                <w:ins w:id="2248" w:author="Matt Mitchell" w:date="2019-04-14T16:07:00Z"/>
                <w:sz w:val="20"/>
                <w:szCs w:val="20"/>
                <w:rPrChange w:id="2249" w:author="Matt Mitchell" w:date="2019-04-14T16:40:00Z">
                  <w:rPr>
                    <w:ins w:id="2250" w:author="Matt Mitchell" w:date="2019-04-14T16:07:00Z"/>
                    <w:b/>
                  </w:rPr>
                </w:rPrChange>
              </w:rPr>
            </w:pPr>
            <w:ins w:id="2251" w:author="Matt Mitchell" w:date="2019-04-14T16:07:00Z">
              <w:r w:rsidRPr="00AA6F2B">
                <w:rPr>
                  <w:sz w:val="20"/>
                  <w:szCs w:val="20"/>
                  <w:rPrChange w:id="2252" w:author="Matt Mitchell" w:date="2019-04-14T16:40:00Z">
                    <w:rPr>
                      <w:b/>
                    </w:rPr>
                  </w:rPrChange>
                </w:rPr>
                <w:t xml:space="preserve">String </w:t>
              </w:r>
              <w:proofErr w:type="spellStart"/>
              <w:proofErr w:type="gramStart"/>
              <w:r w:rsidRPr="00AA6F2B">
                <w:rPr>
                  <w:sz w:val="20"/>
                  <w:szCs w:val="20"/>
                  <w:rPrChange w:id="2253" w:author="Matt Mitchell" w:date="2019-04-14T16:40:00Z">
                    <w:rPr>
                      <w:b/>
                    </w:rPr>
                  </w:rPrChange>
                </w:rPr>
                <w:t>getAccountType</w:t>
              </w:r>
              <w:proofErr w:type="spellEnd"/>
              <w:r w:rsidRPr="00AA6F2B">
                <w:rPr>
                  <w:sz w:val="20"/>
                  <w:szCs w:val="20"/>
                  <w:rPrChange w:id="2254" w:author="Matt Mitchell" w:date="2019-04-14T16:40:00Z">
                    <w:rPr>
                      <w:b/>
                    </w:rPr>
                  </w:rPrChange>
                </w:rPr>
                <w:t>(</w:t>
              </w:r>
              <w:proofErr w:type="gramEnd"/>
              <w:r w:rsidRPr="00AA6F2B">
                <w:rPr>
                  <w:sz w:val="20"/>
                  <w:szCs w:val="20"/>
                  <w:rPrChange w:id="2255" w:author="Matt Mitchell" w:date="2019-04-14T16:40:00Z">
                    <w:rPr>
                      <w:b/>
                    </w:rPr>
                  </w:rPrChange>
                </w:rPr>
                <w:t>)</w:t>
              </w:r>
            </w:ins>
          </w:p>
          <w:p w14:paraId="0149313D" w14:textId="15227919" w:rsidR="00667B59" w:rsidRPr="00AA6F2B" w:rsidDel="00377796" w:rsidRDefault="00377796">
            <w:pPr>
              <w:rPr>
                <w:ins w:id="2256" w:author="Matt Mitchell [2]" w:date="2019-04-14T14:40:00Z"/>
                <w:del w:id="2257" w:author="Matt Mitchell" w:date="2019-04-14T16:07:00Z"/>
                <w:sz w:val="20"/>
                <w:szCs w:val="20"/>
                <w:rPrChange w:id="2258" w:author="Matt Mitchell" w:date="2019-04-14T16:40:00Z">
                  <w:rPr>
                    <w:ins w:id="2259" w:author="Matt Mitchell [2]" w:date="2019-04-14T14:40:00Z"/>
                    <w:del w:id="2260" w:author="Matt Mitchell" w:date="2019-04-14T16:07:00Z"/>
                  </w:rPr>
                </w:rPrChange>
              </w:rPr>
            </w:pPr>
            <w:ins w:id="2261" w:author="Matt Mitchell" w:date="2019-04-14T16:07:00Z">
              <w:r w:rsidRPr="00AA6F2B">
                <w:rPr>
                  <w:sz w:val="20"/>
                  <w:szCs w:val="20"/>
                  <w:rPrChange w:id="2262" w:author="Matt Mitchell" w:date="2019-04-14T16:40:00Z">
                    <w:rPr>
                      <w:b/>
                    </w:rPr>
                  </w:rPrChange>
                </w:rPr>
                <w:t xml:space="preserve">void </w:t>
              </w:r>
              <w:proofErr w:type="spellStart"/>
              <w:proofErr w:type="gramStart"/>
              <w:r w:rsidRPr="00AA6F2B">
                <w:rPr>
                  <w:sz w:val="20"/>
                  <w:szCs w:val="20"/>
                  <w:rPrChange w:id="2263" w:author="Matt Mitchell" w:date="2019-04-14T16:40:00Z">
                    <w:rPr>
                      <w:b/>
                    </w:rPr>
                  </w:rPrChange>
                </w:rPr>
                <w:t>setAccountType</w:t>
              </w:r>
              <w:proofErr w:type="spellEnd"/>
              <w:r w:rsidRPr="00AA6F2B">
                <w:rPr>
                  <w:sz w:val="20"/>
                  <w:szCs w:val="20"/>
                  <w:rPrChange w:id="2264" w:author="Matt Mitchell" w:date="2019-04-14T16:40:00Z">
                    <w:rPr>
                      <w:b/>
                    </w:rPr>
                  </w:rPrChange>
                </w:rPr>
                <w:t>(</w:t>
              </w:r>
              <w:proofErr w:type="gramEnd"/>
              <w:r w:rsidRPr="00AA6F2B">
                <w:rPr>
                  <w:sz w:val="20"/>
                  <w:szCs w:val="20"/>
                  <w:rPrChange w:id="2265" w:author="Matt Mitchell" w:date="2019-04-14T16:40:00Z">
                    <w:rPr>
                      <w:b/>
                    </w:rPr>
                  </w:rPrChange>
                </w:rPr>
                <w:t xml:space="preserve">String </w:t>
              </w:r>
              <w:proofErr w:type="spellStart"/>
              <w:r w:rsidRPr="00AA6F2B">
                <w:rPr>
                  <w:sz w:val="20"/>
                  <w:szCs w:val="20"/>
                  <w:rPrChange w:id="2266" w:author="Matt Mitchell" w:date="2019-04-14T16:40:00Z">
                    <w:rPr>
                      <w:b/>
                    </w:rPr>
                  </w:rPrChange>
                </w:rPr>
                <w:t>accountType</w:t>
              </w:r>
              <w:proofErr w:type="spellEnd"/>
              <w:r w:rsidRPr="00AA6F2B">
                <w:rPr>
                  <w:sz w:val="20"/>
                  <w:szCs w:val="20"/>
                  <w:rPrChange w:id="2267" w:author="Matt Mitchell" w:date="2019-04-14T16:40:00Z">
                    <w:rPr>
                      <w:b/>
                    </w:rPr>
                  </w:rPrChange>
                </w:rPr>
                <w:t>)</w:t>
              </w:r>
              <w:r w:rsidRPr="00AA6F2B" w:rsidDel="00377796">
                <w:rPr>
                  <w:sz w:val="20"/>
                  <w:szCs w:val="20"/>
                  <w:rPrChange w:id="2268" w:author="Matt Mitchell" w:date="2019-04-14T16:40:00Z">
                    <w:rPr/>
                  </w:rPrChange>
                </w:rPr>
                <w:t xml:space="preserve"> </w:t>
              </w:r>
            </w:ins>
            <w:ins w:id="2269" w:author="Matt Mitchell [2]" w:date="2019-04-14T14:40:00Z">
              <w:del w:id="2270" w:author="Matt Mitchell" w:date="2019-04-14T16:07:00Z">
                <w:r w:rsidR="00667B59" w:rsidRPr="00AA6F2B" w:rsidDel="00377796">
                  <w:rPr>
                    <w:sz w:val="20"/>
                    <w:szCs w:val="20"/>
                    <w:rPrChange w:id="2271" w:author="Matt Mitchell" w:date="2019-04-14T16:40:00Z">
                      <w:rPr/>
                    </w:rPrChange>
                  </w:rPr>
                  <w:delText>getAccountNumber()</w:delText>
                </w:r>
              </w:del>
            </w:ins>
          </w:p>
          <w:p w14:paraId="6FF2A442" w14:textId="4DA13394" w:rsidR="00667B59" w:rsidRPr="00AA6F2B" w:rsidDel="00377796" w:rsidRDefault="00667B59">
            <w:pPr>
              <w:rPr>
                <w:ins w:id="2272" w:author="Matt Mitchell [2]" w:date="2019-04-14T14:40:00Z"/>
                <w:del w:id="2273" w:author="Matt Mitchell" w:date="2019-04-14T16:07:00Z"/>
                <w:sz w:val="20"/>
                <w:szCs w:val="20"/>
                <w:rPrChange w:id="2274" w:author="Matt Mitchell" w:date="2019-04-14T16:40:00Z">
                  <w:rPr>
                    <w:ins w:id="2275" w:author="Matt Mitchell [2]" w:date="2019-04-14T14:40:00Z"/>
                    <w:del w:id="2276" w:author="Matt Mitchell" w:date="2019-04-14T16:07:00Z"/>
                  </w:rPr>
                </w:rPrChange>
              </w:rPr>
            </w:pPr>
            <w:ins w:id="2277" w:author="Matt Mitchell [2]" w:date="2019-04-14T14:40:00Z">
              <w:del w:id="2278" w:author="Matt Mitchell" w:date="2019-04-14T16:07:00Z">
                <w:r w:rsidRPr="00AA6F2B" w:rsidDel="00377796">
                  <w:rPr>
                    <w:sz w:val="20"/>
                    <w:szCs w:val="20"/>
                    <w:rPrChange w:id="2279" w:author="Matt Mitchell" w:date="2019-04-14T16:40:00Z">
                      <w:rPr/>
                    </w:rPrChange>
                  </w:rPr>
                  <w:delText>setAccountNumber()</w:delText>
                </w:r>
              </w:del>
            </w:ins>
          </w:p>
          <w:p w14:paraId="4A947389" w14:textId="302A9EEF" w:rsidR="00667B59" w:rsidRPr="00AA6F2B" w:rsidDel="00377796" w:rsidRDefault="00667B59">
            <w:pPr>
              <w:rPr>
                <w:ins w:id="2280" w:author="Matt Mitchell [2]" w:date="2019-04-14T14:40:00Z"/>
                <w:del w:id="2281" w:author="Matt Mitchell" w:date="2019-04-14T16:07:00Z"/>
                <w:sz w:val="20"/>
                <w:szCs w:val="20"/>
                <w:rPrChange w:id="2282" w:author="Matt Mitchell" w:date="2019-04-14T16:40:00Z">
                  <w:rPr>
                    <w:ins w:id="2283" w:author="Matt Mitchell [2]" w:date="2019-04-14T14:40:00Z"/>
                    <w:del w:id="2284" w:author="Matt Mitchell" w:date="2019-04-14T16:07:00Z"/>
                  </w:rPr>
                </w:rPrChange>
              </w:rPr>
            </w:pPr>
            <w:ins w:id="2285" w:author="Matt Mitchell [2]" w:date="2019-04-14T14:40:00Z">
              <w:del w:id="2286" w:author="Matt Mitchell" w:date="2019-04-14T16:07:00Z">
                <w:r w:rsidRPr="00AA6F2B" w:rsidDel="00377796">
                  <w:rPr>
                    <w:sz w:val="20"/>
                    <w:szCs w:val="20"/>
                    <w:rPrChange w:id="2287" w:author="Matt Mitchell" w:date="2019-04-14T16:40:00Z">
                      <w:rPr/>
                    </w:rPrChange>
                  </w:rPr>
                  <w:delText>getAccoutnBalance()</w:delText>
                </w:r>
              </w:del>
            </w:ins>
          </w:p>
          <w:p w14:paraId="3C212204" w14:textId="5E770393" w:rsidR="00667B59" w:rsidRPr="00AA6F2B" w:rsidDel="00377796" w:rsidRDefault="00667B59">
            <w:pPr>
              <w:rPr>
                <w:ins w:id="2288" w:author="Matt Mitchell [2]" w:date="2019-04-14T14:40:00Z"/>
                <w:del w:id="2289" w:author="Matt Mitchell" w:date="2019-04-14T16:07:00Z"/>
                <w:sz w:val="20"/>
                <w:szCs w:val="20"/>
                <w:rPrChange w:id="2290" w:author="Matt Mitchell" w:date="2019-04-14T16:40:00Z">
                  <w:rPr>
                    <w:ins w:id="2291" w:author="Matt Mitchell [2]" w:date="2019-04-14T14:40:00Z"/>
                    <w:del w:id="2292" w:author="Matt Mitchell" w:date="2019-04-14T16:07:00Z"/>
                  </w:rPr>
                </w:rPrChange>
              </w:rPr>
            </w:pPr>
            <w:ins w:id="2293" w:author="Matt Mitchell [2]" w:date="2019-04-14T14:40:00Z">
              <w:del w:id="2294" w:author="Matt Mitchell" w:date="2019-04-14T16:07:00Z">
                <w:r w:rsidRPr="00AA6F2B" w:rsidDel="00377796">
                  <w:rPr>
                    <w:sz w:val="20"/>
                    <w:szCs w:val="20"/>
                    <w:rPrChange w:id="2295" w:author="Matt Mitchell" w:date="2019-04-14T16:40:00Z">
                      <w:rPr/>
                    </w:rPrChange>
                  </w:rPr>
                  <w:delText>setAccoutBalance()</w:delText>
                </w:r>
              </w:del>
            </w:ins>
          </w:p>
          <w:p w14:paraId="5E22C5B9" w14:textId="6E2B8204" w:rsidR="00667B59" w:rsidRPr="00AA6F2B" w:rsidDel="00377796" w:rsidRDefault="00667B59">
            <w:pPr>
              <w:rPr>
                <w:ins w:id="2296" w:author="Matt Mitchell [2]" w:date="2019-04-14T14:40:00Z"/>
                <w:del w:id="2297" w:author="Matt Mitchell" w:date="2019-04-14T16:07:00Z"/>
                <w:sz w:val="20"/>
                <w:szCs w:val="20"/>
                <w:rPrChange w:id="2298" w:author="Matt Mitchell" w:date="2019-04-14T16:40:00Z">
                  <w:rPr>
                    <w:ins w:id="2299" w:author="Matt Mitchell [2]" w:date="2019-04-14T14:40:00Z"/>
                    <w:del w:id="2300" w:author="Matt Mitchell" w:date="2019-04-14T16:07:00Z"/>
                  </w:rPr>
                </w:rPrChange>
              </w:rPr>
            </w:pPr>
            <w:ins w:id="2301" w:author="Matt Mitchell [2]" w:date="2019-04-14T14:40:00Z">
              <w:del w:id="2302" w:author="Matt Mitchell" w:date="2019-04-14T16:07:00Z">
                <w:r w:rsidRPr="00AA6F2B" w:rsidDel="00377796">
                  <w:rPr>
                    <w:sz w:val="20"/>
                    <w:szCs w:val="20"/>
                    <w:rPrChange w:id="2303" w:author="Matt Mitchell" w:date="2019-04-14T16:40:00Z">
                      <w:rPr/>
                    </w:rPrChange>
                  </w:rPr>
                  <w:delText>getUserId()</w:delText>
                </w:r>
              </w:del>
            </w:ins>
          </w:p>
          <w:p w14:paraId="770834FA" w14:textId="0CF61390" w:rsidR="00667B59" w:rsidRPr="00AA6F2B" w:rsidDel="00377796" w:rsidRDefault="00667B59">
            <w:pPr>
              <w:rPr>
                <w:ins w:id="2304" w:author="Matt Mitchell [2]" w:date="2019-04-14T14:40:00Z"/>
                <w:del w:id="2305" w:author="Matt Mitchell" w:date="2019-04-14T16:07:00Z"/>
                <w:sz w:val="20"/>
                <w:szCs w:val="20"/>
                <w:rPrChange w:id="2306" w:author="Matt Mitchell" w:date="2019-04-14T16:40:00Z">
                  <w:rPr>
                    <w:ins w:id="2307" w:author="Matt Mitchell [2]" w:date="2019-04-14T14:40:00Z"/>
                    <w:del w:id="2308" w:author="Matt Mitchell" w:date="2019-04-14T16:07:00Z"/>
                  </w:rPr>
                </w:rPrChange>
              </w:rPr>
            </w:pPr>
            <w:ins w:id="2309" w:author="Matt Mitchell [2]" w:date="2019-04-14T14:40:00Z">
              <w:del w:id="2310" w:author="Matt Mitchell" w:date="2019-04-14T16:07:00Z">
                <w:r w:rsidRPr="00AA6F2B" w:rsidDel="00377796">
                  <w:rPr>
                    <w:sz w:val="20"/>
                    <w:szCs w:val="20"/>
                    <w:rPrChange w:id="2311" w:author="Matt Mitchell" w:date="2019-04-14T16:40:00Z">
                      <w:rPr/>
                    </w:rPrChange>
                  </w:rPr>
                  <w:delText>setUserId()</w:delText>
                </w:r>
              </w:del>
            </w:ins>
          </w:p>
          <w:p w14:paraId="10E554CF" w14:textId="14871FFF" w:rsidR="00667B59" w:rsidRPr="00AA6F2B" w:rsidDel="00377796" w:rsidRDefault="00667B59">
            <w:pPr>
              <w:rPr>
                <w:ins w:id="2312" w:author="Matt Mitchell [2]" w:date="2019-04-14T14:40:00Z"/>
                <w:del w:id="2313" w:author="Matt Mitchell" w:date="2019-04-14T16:07:00Z"/>
                <w:sz w:val="20"/>
                <w:szCs w:val="20"/>
                <w:rPrChange w:id="2314" w:author="Matt Mitchell" w:date="2019-04-14T16:40:00Z">
                  <w:rPr>
                    <w:ins w:id="2315" w:author="Matt Mitchell [2]" w:date="2019-04-14T14:40:00Z"/>
                    <w:del w:id="2316" w:author="Matt Mitchell" w:date="2019-04-14T16:07:00Z"/>
                  </w:rPr>
                </w:rPrChange>
              </w:rPr>
            </w:pPr>
            <w:ins w:id="2317" w:author="Matt Mitchell [2]" w:date="2019-04-14T14:40:00Z">
              <w:del w:id="2318" w:author="Matt Mitchell" w:date="2019-04-14T16:07:00Z">
                <w:r w:rsidRPr="00AA6F2B" w:rsidDel="00377796">
                  <w:rPr>
                    <w:sz w:val="20"/>
                    <w:szCs w:val="20"/>
                    <w:rPrChange w:id="2319" w:author="Matt Mitchell" w:date="2019-04-14T16:40:00Z">
                      <w:rPr/>
                    </w:rPrChange>
                  </w:rPr>
                  <w:delText>getAccountType()</w:delText>
                </w:r>
              </w:del>
            </w:ins>
          </w:p>
          <w:p w14:paraId="77BA767C" w14:textId="1EE3326F" w:rsidR="00667B59" w:rsidRPr="00AA6F2B" w:rsidRDefault="00667B59">
            <w:pPr>
              <w:rPr>
                <w:ins w:id="2320" w:author="Matt Mitchell" w:date="2019-04-14T14:26:00Z"/>
                <w:sz w:val="20"/>
                <w:szCs w:val="20"/>
                <w:rPrChange w:id="2321" w:author="Matt Mitchell" w:date="2019-04-14T16:40:00Z">
                  <w:rPr>
                    <w:ins w:id="2322" w:author="Matt Mitchell" w:date="2019-04-14T14:26:00Z"/>
                  </w:rPr>
                </w:rPrChange>
              </w:rPr>
            </w:pPr>
            <w:ins w:id="2323" w:author="Matt Mitchell [2]" w:date="2019-04-14T14:40:00Z">
              <w:del w:id="2324" w:author="Matt Mitchell" w:date="2019-04-14T16:07:00Z">
                <w:r w:rsidRPr="00AA6F2B" w:rsidDel="00377796">
                  <w:rPr>
                    <w:sz w:val="20"/>
                    <w:szCs w:val="20"/>
                    <w:rPrChange w:id="2325" w:author="Matt Mitchell" w:date="2019-04-14T16:40:00Z">
                      <w:rPr/>
                    </w:rPrChange>
                  </w:rPr>
                  <w:delText>setAccountType()</w:delText>
                </w:r>
              </w:del>
            </w:ins>
          </w:p>
        </w:tc>
      </w:tr>
      <w:tr w:rsidR="00667B59" w:rsidRPr="00B00560" w14:paraId="64DA6488" w14:textId="77777777" w:rsidTr="00280B93">
        <w:trPr>
          <w:ins w:id="2326" w:author="Matt Mitchell" w:date="2019-04-14T14:20:00Z"/>
          <w:trPrChange w:id="2327" w:author="Matt Mitchell" w:date="2019-04-14T16:41:00Z">
            <w:trPr>
              <w:gridAfter w:val="0"/>
            </w:trPr>
          </w:trPrChange>
        </w:trPr>
        <w:tc>
          <w:tcPr>
            <w:tcW w:w="2785" w:type="dxa"/>
            <w:tcPrChange w:id="2328" w:author="Matt Mitchell" w:date="2019-04-14T16:41:00Z">
              <w:tcPr>
                <w:tcW w:w="2965" w:type="dxa"/>
                <w:gridSpan w:val="2"/>
              </w:tcPr>
            </w:tcPrChange>
          </w:tcPr>
          <w:p w14:paraId="52499826" w14:textId="34C21DA9" w:rsidR="00667B59" w:rsidRPr="00AA6F2B" w:rsidRDefault="00667B59" w:rsidP="00667B59">
            <w:pPr>
              <w:rPr>
                <w:ins w:id="2329" w:author="Matt Mitchell" w:date="2019-04-14T14:20:00Z"/>
                <w:sz w:val="20"/>
                <w:szCs w:val="20"/>
                <w:rPrChange w:id="2330" w:author="Matt Mitchell" w:date="2019-04-14T16:40:00Z">
                  <w:rPr>
                    <w:ins w:id="2331" w:author="Matt Mitchell" w:date="2019-04-14T14:20:00Z"/>
                    <w:b/>
                    <w:color w:val="5B9BD5" w:themeColor="accent5"/>
                  </w:rPr>
                </w:rPrChange>
              </w:rPr>
            </w:pPr>
            <w:ins w:id="2332" w:author="Matt Mitchell [2]" w:date="2019-04-14T14:40:00Z">
              <w:r w:rsidRPr="00AA6F2B">
                <w:rPr>
                  <w:sz w:val="20"/>
                  <w:szCs w:val="20"/>
                  <w:rPrChange w:id="2333" w:author="Matt Mitchell" w:date="2019-04-14T16:40:00Z">
                    <w:rPr/>
                  </w:rPrChange>
                </w:rPr>
                <w:t>Transaction.java</w:t>
              </w:r>
            </w:ins>
          </w:p>
        </w:tc>
        <w:tc>
          <w:tcPr>
            <w:tcW w:w="1890" w:type="dxa"/>
            <w:tcPrChange w:id="2334" w:author="Matt Mitchell" w:date="2019-04-14T16:41:00Z">
              <w:tcPr>
                <w:tcW w:w="3515" w:type="dxa"/>
                <w:gridSpan w:val="3"/>
              </w:tcPr>
            </w:tcPrChange>
          </w:tcPr>
          <w:p w14:paraId="6C5EBD59" w14:textId="5159C53D" w:rsidR="00667B59" w:rsidRPr="00AA6F2B" w:rsidRDefault="00667B59" w:rsidP="00667B59">
            <w:pPr>
              <w:rPr>
                <w:ins w:id="2335" w:author="Matt Mitchell" w:date="2019-04-14T14:20:00Z"/>
                <w:sz w:val="20"/>
                <w:szCs w:val="20"/>
                <w:rPrChange w:id="2336" w:author="Matt Mitchell" w:date="2019-04-14T16:40:00Z">
                  <w:rPr>
                    <w:ins w:id="2337" w:author="Matt Mitchell" w:date="2019-04-14T14:20:00Z"/>
                  </w:rPr>
                </w:rPrChange>
              </w:rPr>
            </w:pPr>
            <w:ins w:id="2338" w:author="Matt Mitchell" w:date="2019-04-14T14:44:00Z">
              <w:r w:rsidRPr="00AA6F2B">
                <w:rPr>
                  <w:sz w:val="20"/>
                  <w:szCs w:val="20"/>
                  <w:rPrChange w:id="2339" w:author="Matt Mitchell" w:date="2019-04-14T16:40:00Z">
                    <w:rPr/>
                  </w:rPrChange>
                </w:rPr>
                <w:t xml:space="preserve">Simple data structure that represents all data for a </w:t>
              </w:r>
            </w:ins>
            <w:ins w:id="2340" w:author="Matt Mitchell" w:date="2019-04-14T14:45:00Z">
              <w:r w:rsidRPr="00AA6F2B">
                <w:rPr>
                  <w:sz w:val="20"/>
                  <w:szCs w:val="20"/>
                  <w:rPrChange w:id="2341" w:author="Matt Mitchell" w:date="2019-04-14T16:40:00Z">
                    <w:rPr/>
                  </w:rPrChange>
                </w:rPr>
                <w:t>transaction</w:t>
              </w:r>
            </w:ins>
            <w:ins w:id="2342" w:author="Matt Mitchell" w:date="2019-04-14T14:44:00Z">
              <w:r w:rsidRPr="00AA6F2B">
                <w:rPr>
                  <w:sz w:val="20"/>
                  <w:szCs w:val="20"/>
                  <w:rPrChange w:id="2343" w:author="Matt Mitchell" w:date="2019-04-14T16:40:00Z">
                    <w:rPr/>
                  </w:rPrChange>
                </w:rPr>
                <w:t>.  Contains accessors and mutators for each data member.</w:t>
              </w:r>
            </w:ins>
          </w:p>
        </w:tc>
        <w:tc>
          <w:tcPr>
            <w:tcW w:w="5220" w:type="dxa"/>
            <w:tcPrChange w:id="2344" w:author="Matt Mitchell" w:date="2019-04-14T16:41:00Z">
              <w:tcPr>
                <w:tcW w:w="3235" w:type="dxa"/>
                <w:gridSpan w:val="2"/>
              </w:tcPr>
            </w:tcPrChange>
          </w:tcPr>
          <w:p w14:paraId="7DF210CA" w14:textId="317E207C" w:rsidR="003A6E65" w:rsidRPr="00AA6F2B" w:rsidRDefault="00E131D5" w:rsidP="00E131D5">
            <w:pPr>
              <w:rPr>
                <w:ins w:id="2345" w:author="Matt Mitchell" w:date="2019-04-14T16:11:00Z"/>
                <w:b/>
                <w:sz w:val="20"/>
                <w:szCs w:val="20"/>
                <w:rPrChange w:id="2346" w:author="Matt Mitchell" w:date="2019-04-14T16:40:00Z">
                  <w:rPr>
                    <w:ins w:id="2347" w:author="Matt Mitchell" w:date="2019-04-14T16:11:00Z"/>
                    <w:b/>
                  </w:rPr>
                </w:rPrChange>
              </w:rPr>
            </w:pPr>
            <w:ins w:id="2348" w:author="Matt Mitchell" w:date="2019-04-14T16:11:00Z">
              <w:r w:rsidRPr="00AA6F2B">
                <w:rPr>
                  <w:b/>
                  <w:sz w:val="20"/>
                  <w:szCs w:val="20"/>
                  <w:rPrChange w:id="2349" w:author="Matt Mitchell" w:date="2019-04-14T16:40:00Z">
                    <w:rPr>
                      <w:b/>
                    </w:rPr>
                  </w:rPrChange>
                </w:rPr>
                <w:t>Attributes</w:t>
              </w:r>
            </w:ins>
          </w:p>
          <w:p w14:paraId="650764CB" w14:textId="4F34A3D6" w:rsidR="003A6E65" w:rsidRDefault="003A6E65" w:rsidP="00E131D5">
            <w:pPr>
              <w:rPr>
                <w:sz w:val="20"/>
                <w:szCs w:val="20"/>
              </w:rPr>
            </w:pPr>
            <w:r>
              <w:rPr>
                <w:sz w:val="20"/>
                <w:szCs w:val="20"/>
              </w:rPr>
              <w:t>long id</w:t>
            </w:r>
          </w:p>
          <w:p w14:paraId="0B6EEA13" w14:textId="4EB1036C" w:rsidR="00E131D5" w:rsidRPr="00AA6F2B" w:rsidRDefault="00E131D5" w:rsidP="00E131D5">
            <w:pPr>
              <w:rPr>
                <w:ins w:id="2350" w:author="Matt Mitchell" w:date="2019-04-14T16:10:00Z"/>
                <w:sz w:val="20"/>
                <w:szCs w:val="20"/>
                <w:rPrChange w:id="2351" w:author="Matt Mitchell" w:date="2019-04-14T16:40:00Z">
                  <w:rPr>
                    <w:ins w:id="2352" w:author="Matt Mitchell" w:date="2019-04-14T16:10:00Z"/>
                  </w:rPr>
                </w:rPrChange>
              </w:rPr>
            </w:pPr>
            <w:ins w:id="2353" w:author="Matt Mitchell" w:date="2019-04-14T16:10:00Z">
              <w:r w:rsidRPr="00AA6F2B">
                <w:rPr>
                  <w:sz w:val="20"/>
                  <w:szCs w:val="20"/>
                  <w:rPrChange w:id="2354" w:author="Matt Mitchell" w:date="2019-04-14T16:40:00Z">
                    <w:rPr/>
                  </w:rPrChange>
                </w:rPr>
                <w:t xml:space="preserve">long </w:t>
              </w:r>
              <w:proofErr w:type="spellStart"/>
              <w:r w:rsidRPr="00AA6F2B">
                <w:rPr>
                  <w:sz w:val="20"/>
                  <w:szCs w:val="20"/>
                  <w:rPrChange w:id="2355" w:author="Matt Mitchell" w:date="2019-04-14T16:40:00Z">
                    <w:rPr/>
                  </w:rPrChange>
                </w:rPr>
                <w:t>bankAccountId</w:t>
              </w:r>
              <w:proofErr w:type="spellEnd"/>
            </w:ins>
          </w:p>
          <w:p w14:paraId="39168098" w14:textId="77DD1FEC" w:rsidR="00E131D5" w:rsidRPr="00AA6F2B" w:rsidRDefault="00E131D5" w:rsidP="00E131D5">
            <w:pPr>
              <w:rPr>
                <w:ins w:id="2356" w:author="Matt Mitchell" w:date="2019-04-14T16:10:00Z"/>
                <w:sz w:val="20"/>
                <w:szCs w:val="20"/>
                <w:rPrChange w:id="2357" w:author="Matt Mitchell" w:date="2019-04-14T16:40:00Z">
                  <w:rPr>
                    <w:ins w:id="2358" w:author="Matt Mitchell" w:date="2019-04-14T16:10:00Z"/>
                  </w:rPr>
                </w:rPrChange>
              </w:rPr>
            </w:pPr>
            <w:ins w:id="2359" w:author="Matt Mitchell" w:date="2019-04-14T16:10:00Z">
              <w:r w:rsidRPr="00AA6F2B">
                <w:rPr>
                  <w:sz w:val="20"/>
                  <w:szCs w:val="20"/>
                  <w:rPrChange w:id="2360" w:author="Matt Mitchell" w:date="2019-04-14T16:40:00Z">
                    <w:rPr/>
                  </w:rPrChange>
                </w:rPr>
                <w:t xml:space="preserve">Date </w:t>
              </w:r>
              <w:proofErr w:type="spellStart"/>
              <w:r w:rsidRPr="00AA6F2B">
                <w:rPr>
                  <w:sz w:val="20"/>
                  <w:szCs w:val="20"/>
                  <w:rPrChange w:id="2361" w:author="Matt Mitchell" w:date="2019-04-14T16:40:00Z">
                    <w:rPr/>
                  </w:rPrChange>
                </w:rPr>
                <w:t>date</w:t>
              </w:r>
              <w:proofErr w:type="spellEnd"/>
            </w:ins>
          </w:p>
          <w:p w14:paraId="2F5008B5" w14:textId="791E8AD4" w:rsidR="00E131D5" w:rsidRPr="00AA6F2B" w:rsidRDefault="00E131D5" w:rsidP="00E131D5">
            <w:pPr>
              <w:rPr>
                <w:ins w:id="2362" w:author="Matt Mitchell" w:date="2019-04-14T16:10:00Z"/>
                <w:sz w:val="20"/>
                <w:szCs w:val="20"/>
                <w:rPrChange w:id="2363" w:author="Matt Mitchell" w:date="2019-04-14T16:40:00Z">
                  <w:rPr>
                    <w:ins w:id="2364" w:author="Matt Mitchell" w:date="2019-04-14T16:10:00Z"/>
                  </w:rPr>
                </w:rPrChange>
              </w:rPr>
            </w:pPr>
            <w:ins w:id="2365" w:author="Matt Mitchell" w:date="2019-04-14T16:10:00Z">
              <w:r w:rsidRPr="00AA6F2B">
                <w:rPr>
                  <w:sz w:val="20"/>
                  <w:szCs w:val="20"/>
                  <w:rPrChange w:id="2366" w:author="Matt Mitchell" w:date="2019-04-14T16:40:00Z">
                    <w:rPr/>
                  </w:rPrChange>
                </w:rPr>
                <w:t>double amount</w:t>
              </w:r>
            </w:ins>
          </w:p>
          <w:p w14:paraId="2C6AD827" w14:textId="23C0EF03" w:rsidR="00E131D5" w:rsidRPr="00AA6F2B" w:rsidRDefault="00E131D5" w:rsidP="00E131D5">
            <w:pPr>
              <w:rPr>
                <w:ins w:id="2367" w:author="Matt Mitchell" w:date="2019-04-14T16:10:00Z"/>
                <w:sz w:val="20"/>
                <w:szCs w:val="20"/>
                <w:rPrChange w:id="2368" w:author="Matt Mitchell" w:date="2019-04-14T16:40:00Z">
                  <w:rPr>
                    <w:ins w:id="2369" w:author="Matt Mitchell" w:date="2019-04-14T16:10:00Z"/>
                  </w:rPr>
                </w:rPrChange>
              </w:rPr>
            </w:pPr>
            <w:ins w:id="2370" w:author="Matt Mitchell" w:date="2019-04-14T16:10:00Z">
              <w:r w:rsidRPr="00AA6F2B">
                <w:rPr>
                  <w:sz w:val="20"/>
                  <w:szCs w:val="20"/>
                  <w:rPrChange w:id="2371" w:author="Matt Mitchell" w:date="2019-04-14T16:40:00Z">
                    <w:rPr/>
                  </w:rPrChange>
                </w:rPr>
                <w:t xml:space="preserve">String </w:t>
              </w:r>
              <w:proofErr w:type="spellStart"/>
              <w:r w:rsidRPr="00AA6F2B">
                <w:rPr>
                  <w:sz w:val="20"/>
                  <w:szCs w:val="20"/>
                  <w:rPrChange w:id="2372" w:author="Matt Mitchell" w:date="2019-04-14T16:40:00Z">
                    <w:rPr/>
                  </w:rPrChange>
                </w:rPr>
                <w:t>activityType</w:t>
              </w:r>
              <w:proofErr w:type="spellEnd"/>
            </w:ins>
          </w:p>
          <w:p w14:paraId="7AC097F6" w14:textId="77777777" w:rsidR="00E131D5" w:rsidRPr="00AA6F2B" w:rsidRDefault="00E131D5" w:rsidP="00E131D5">
            <w:pPr>
              <w:rPr>
                <w:ins w:id="2373" w:author="Matt Mitchell" w:date="2019-04-14T16:11:00Z"/>
                <w:b/>
                <w:sz w:val="20"/>
                <w:szCs w:val="20"/>
                <w:rPrChange w:id="2374" w:author="Matt Mitchell" w:date="2019-04-14T16:40:00Z">
                  <w:rPr>
                    <w:ins w:id="2375" w:author="Matt Mitchell" w:date="2019-04-14T16:11:00Z"/>
                    <w:b/>
                  </w:rPr>
                </w:rPrChange>
              </w:rPr>
            </w:pPr>
          </w:p>
          <w:p w14:paraId="19F32630" w14:textId="0D530ED0" w:rsidR="00E131D5" w:rsidRPr="00AA6F2B" w:rsidRDefault="00E131D5" w:rsidP="00E131D5">
            <w:pPr>
              <w:rPr>
                <w:ins w:id="2376" w:author="Matt Mitchell" w:date="2019-04-14T16:10:00Z"/>
                <w:b/>
                <w:sz w:val="20"/>
                <w:szCs w:val="20"/>
                <w:rPrChange w:id="2377" w:author="Matt Mitchell" w:date="2019-04-14T16:40:00Z">
                  <w:rPr>
                    <w:ins w:id="2378" w:author="Matt Mitchell" w:date="2019-04-14T16:10:00Z"/>
                  </w:rPr>
                </w:rPrChange>
              </w:rPr>
            </w:pPr>
            <w:ins w:id="2379" w:author="Matt Mitchell" w:date="2019-04-14T16:11:00Z">
              <w:r w:rsidRPr="00AA6F2B">
                <w:rPr>
                  <w:b/>
                  <w:sz w:val="20"/>
                  <w:szCs w:val="20"/>
                  <w:rPrChange w:id="2380" w:author="Matt Mitchell" w:date="2019-04-14T16:40:00Z">
                    <w:rPr>
                      <w:b/>
                    </w:rPr>
                  </w:rPrChange>
                </w:rPr>
                <w:t>Methods</w:t>
              </w:r>
            </w:ins>
          </w:p>
          <w:p w14:paraId="6E736FAF" w14:textId="77777777" w:rsidR="003A6E65" w:rsidRPr="00AA6F2B" w:rsidRDefault="003A6E65" w:rsidP="003A6E65">
            <w:pPr>
              <w:rPr>
                <w:ins w:id="2381" w:author="Matt Mitchell [2]" w:date="2019-04-14T14:40:00Z"/>
                <w:sz w:val="20"/>
                <w:szCs w:val="20"/>
                <w:rPrChange w:id="2382" w:author="Matt Mitchell" w:date="2019-04-14T16:40:00Z">
                  <w:rPr>
                    <w:ins w:id="2383" w:author="Matt Mitchell [2]" w:date="2019-04-14T14:40:00Z"/>
                  </w:rPr>
                </w:rPrChange>
              </w:rPr>
            </w:pPr>
            <w:ins w:id="2384" w:author="Matt Mitchell" w:date="2019-04-14T16:01:00Z">
              <w:r w:rsidRPr="00AA6F2B">
                <w:rPr>
                  <w:sz w:val="20"/>
                  <w:szCs w:val="20"/>
                  <w:rPrChange w:id="2385" w:author="Matt Mitchell" w:date="2019-04-14T16:40:00Z">
                    <w:rPr/>
                  </w:rPrChange>
                </w:rPr>
                <w:t xml:space="preserve">long </w:t>
              </w:r>
            </w:ins>
            <w:proofErr w:type="spellStart"/>
            <w:proofErr w:type="gramStart"/>
            <w:ins w:id="2386" w:author="Matt Mitchell [2]" w:date="2019-04-14T14:40:00Z">
              <w:r w:rsidRPr="00AA6F2B">
                <w:rPr>
                  <w:sz w:val="20"/>
                  <w:szCs w:val="20"/>
                  <w:rPrChange w:id="2387" w:author="Matt Mitchell" w:date="2019-04-14T16:40:00Z">
                    <w:rPr/>
                  </w:rPrChange>
                </w:rPr>
                <w:t>getID</w:t>
              </w:r>
              <w:proofErr w:type="spellEnd"/>
              <w:r w:rsidRPr="00AA6F2B">
                <w:rPr>
                  <w:sz w:val="20"/>
                  <w:szCs w:val="20"/>
                  <w:rPrChange w:id="2388" w:author="Matt Mitchell" w:date="2019-04-14T16:40:00Z">
                    <w:rPr/>
                  </w:rPrChange>
                </w:rPr>
                <w:t>(</w:t>
              </w:r>
              <w:proofErr w:type="gramEnd"/>
              <w:r w:rsidRPr="00AA6F2B">
                <w:rPr>
                  <w:sz w:val="20"/>
                  <w:szCs w:val="20"/>
                  <w:rPrChange w:id="2389" w:author="Matt Mitchell" w:date="2019-04-14T16:40:00Z">
                    <w:rPr/>
                  </w:rPrChange>
                </w:rPr>
                <w:t>)</w:t>
              </w:r>
            </w:ins>
          </w:p>
          <w:p w14:paraId="70FB297C" w14:textId="08BE365C" w:rsidR="003A6E65" w:rsidRDefault="003A6E65" w:rsidP="00E131D5">
            <w:pPr>
              <w:rPr>
                <w:sz w:val="20"/>
                <w:szCs w:val="20"/>
              </w:rPr>
            </w:pPr>
            <w:ins w:id="2390" w:author="Matt Mitchell" w:date="2019-04-14T16:06:00Z">
              <w:r w:rsidRPr="00AA6F2B">
                <w:rPr>
                  <w:sz w:val="20"/>
                  <w:szCs w:val="20"/>
                  <w:rPrChange w:id="2391" w:author="Matt Mitchell" w:date="2019-04-14T16:40:00Z">
                    <w:rPr/>
                  </w:rPrChange>
                </w:rPr>
                <w:t xml:space="preserve">void </w:t>
              </w:r>
            </w:ins>
            <w:proofErr w:type="spellStart"/>
            <w:proofErr w:type="gramStart"/>
            <w:ins w:id="2392" w:author="Matt Mitchell [2]" w:date="2019-04-14T14:40:00Z">
              <w:r w:rsidRPr="00AA6F2B">
                <w:rPr>
                  <w:sz w:val="20"/>
                  <w:szCs w:val="20"/>
                  <w:rPrChange w:id="2393" w:author="Matt Mitchell" w:date="2019-04-14T16:40:00Z">
                    <w:rPr/>
                  </w:rPrChange>
                </w:rPr>
                <w:t>setID</w:t>
              </w:r>
              <w:proofErr w:type="spellEnd"/>
              <w:r w:rsidRPr="00AA6F2B">
                <w:rPr>
                  <w:sz w:val="20"/>
                  <w:szCs w:val="20"/>
                  <w:rPrChange w:id="2394" w:author="Matt Mitchell" w:date="2019-04-14T16:40:00Z">
                    <w:rPr/>
                  </w:rPrChange>
                </w:rPr>
                <w:t>(</w:t>
              </w:r>
            </w:ins>
            <w:proofErr w:type="gramEnd"/>
            <w:ins w:id="2395" w:author="Matt Mitchell" w:date="2019-04-14T16:05:00Z">
              <w:r w:rsidRPr="00AA6F2B">
                <w:rPr>
                  <w:sz w:val="20"/>
                  <w:szCs w:val="20"/>
                  <w:rPrChange w:id="2396" w:author="Matt Mitchell" w:date="2019-04-14T16:40:00Z">
                    <w:rPr/>
                  </w:rPrChange>
                </w:rPr>
                <w:t>long value</w:t>
              </w:r>
            </w:ins>
            <w:ins w:id="2397" w:author="Matt Mitchell [2]" w:date="2019-04-14T14:40:00Z">
              <w:r w:rsidRPr="00AA6F2B">
                <w:rPr>
                  <w:sz w:val="20"/>
                  <w:szCs w:val="20"/>
                  <w:rPrChange w:id="2398" w:author="Matt Mitchell" w:date="2019-04-14T16:40:00Z">
                    <w:rPr/>
                  </w:rPrChange>
                </w:rPr>
                <w:t>)</w:t>
              </w:r>
            </w:ins>
          </w:p>
          <w:p w14:paraId="63B9CA7D" w14:textId="657C69FE" w:rsidR="00E131D5" w:rsidRPr="00AA6F2B" w:rsidRDefault="00E131D5" w:rsidP="00E131D5">
            <w:pPr>
              <w:rPr>
                <w:ins w:id="2399" w:author="Matt Mitchell" w:date="2019-04-14T16:10:00Z"/>
                <w:sz w:val="20"/>
                <w:szCs w:val="20"/>
                <w:rPrChange w:id="2400" w:author="Matt Mitchell" w:date="2019-04-14T16:40:00Z">
                  <w:rPr>
                    <w:ins w:id="2401" w:author="Matt Mitchell" w:date="2019-04-14T16:10:00Z"/>
                  </w:rPr>
                </w:rPrChange>
              </w:rPr>
            </w:pPr>
            <w:ins w:id="2402" w:author="Matt Mitchell" w:date="2019-04-14T16:10:00Z">
              <w:r w:rsidRPr="00AA6F2B">
                <w:rPr>
                  <w:sz w:val="20"/>
                  <w:szCs w:val="20"/>
                  <w:rPrChange w:id="2403" w:author="Matt Mitchell" w:date="2019-04-14T16:40:00Z">
                    <w:rPr/>
                  </w:rPrChange>
                </w:rPr>
                <w:t xml:space="preserve">long </w:t>
              </w:r>
              <w:proofErr w:type="spellStart"/>
              <w:proofErr w:type="gramStart"/>
              <w:r w:rsidRPr="00AA6F2B">
                <w:rPr>
                  <w:sz w:val="20"/>
                  <w:szCs w:val="20"/>
                  <w:rPrChange w:id="2404" w:author="Matt Mitchell" w:date="2019-04-14T16:40:00Z">
                    <w:rPr/>
                  </w:rPrChange>
                </w:rPr>
                <w:t>getBankAccountId</w:t>
              </w:r>
              <w:proofErr w:type="spellEnd"/>
              <w:r w:rsidRPr="00AA6F2B">
                <w:rPr>
                  <w:sz w:val="20"/>
                  <w:szCs w:val="20"/>
                  <w:rPrChange w:id="2405" w:author="Matt Mitchell" w:date="2019-04-14T16:40:00Z">
                    <w:rPr/>
                  </w:rPrChange>
                </w:rPr>
                <w:t>(</w:t>
              </w:r>
              <w:proofErr w:type="gramEnd"/>
              <w:r w:rsidRPr="00AA6F2B">
                <w:rPr>
                  <w:sz w:val="20"/>
                  <w:szCs w:val="20"/>
                  <w:rPrChange w:id="2406" w:author="Matt Mitchell" w:date="2019-04-14T16:40:00Z">
                    <w:rPr/>
                  </w:rPrChange>
                </w:rPr>
                <w:t xml:space="preserve">) </w:t>
              </w:r>
            </w:ins>
          </w:p>
          <w:p w14:paraId="236C30FF" w14:textId="66E67B78" w:rsidR="00E131D5" w:rsidRPr="00AA6F2B" w:rsidRDefault="00E131D5" w:rsidP="00E131D5">
            <w:pPr>
              <w:rPr>
                <w:ins w:id="2407" w:author="Matt Mitchell" w:date="2019-04-14T16:10:00Z"/>
                <w:sz w:val="20"/>
                <w:szCs w:val="20"/>
                <w:rPrChange w:id="2408" w:author="Matt Mitchell" w:date="2019-04-14T16:40:00Z">
                  <w:rPr>
                    <w:ins w:id="2409" w:author="Matt Mitchell" w:date="2019-04-14T16:10:00Z"/>
                  </w:rPr>
                </w:rPrChange>
              </w:rPr>
            </w:pPr>
            <w:ins w:id="2410" w:author="Matt Mitchell" w:date="2019-04-14T16:10:00Z">
              <w:r w:rsidRPr="00AA6F2B">
                <w:rPr>
                  <w:sz w:val="20"/>
                  <w:szCs w:val="20"/>
                  <w:rPrChange w:id="2411" w:author="Matt Mitchell" w:date="2019-04-14T16:40:00Z">
                    <w:rPr/>
                  </w:rPrChange>
                </w:rPr>
                <w:t xml:space="preserve">void </w:t>
              </w:r>
              <w:proofErr w:type="spellStart"/>
              <w:proofErr w:type="gramStart"/>
              <w:r w:rsidRPr="00AA6F2B">
                <w:rPr>
                  <w:sz w:val="20"/>
                  <w:szCs w:val="20"/>
                  <w:rPrChange w:id="2412" w:author="Matt Mitchell" w:date="2019-04-14T16:40:00Z">
                    <w:rPr/>
                  </w:rPrChange>
                </w:rPr>
                <w:t>setBankAccountId</w:t>
              </w:r>
              <w:proofErr w:type="spellEnd"/>
              <w:r w:rsidRPr="00AA6F2B">
                <w:rPr>
                  <w:sz w:val="20"/>
                  <w:szCs w:val="20"/>
                  <w:rPrChange w:id="2413" w:author="Matt Mitchell" w:date="2019-04-14T16:40:00Z">
                    <w:rPr/>
                  </w:rPrChange>
                </w:rPr>
                <w:t>(</w:t>
              </w:r>
              <w:proofErr w:type="gramEnd"/>
              <w:r w:rsidRPr="00AA6F2B">
                <w:rPr>
                  <w:sz w:val="20"/>
                  <w:szCs w:val="20"/>
                  <w:rPrChange w:id="2414" w:author="Matt Mitchell" w:date="2019-04-14T16:40:00Z">
                    <w:rPr/>
                  </w:rPrChange>
                </w:rPr>
                <w:t xml:space="preserve">long </w:t>
              </w:r>
              <w:proofErr w:type="spellStart"/>
              <w:r w:rsidRPr="00AA6F2B">
                <w:rPr>
                  <w:sz w:val="20"/>
                  <w:szCs w:val="20"/>
                  <w:rPrChange w:id="2415" w:author="Matt Mitchell" w:date="2019-04-14T16:40:00Z">
                    <w:rPr/>
                  </w:rPrChange>
                </w:rPr>
                <w:t>bankAccountId</w:t>
              </w:r>
              <w:proofErr w:type="spellEnd"/>
              <w:r w:rsidRPr="00AA6F2B">
                <w:rPr>
                  <w:sz w:val="20"/>
                  <w:szCs w:val="20"/>
                  <w:rPrChange w:id="2416" w:author="Matt Mitchell" w:date="2019-04-14T16:40:00Z">
                    <w:rPr/>
                  </w:rPrChange>
                </w:rPr>
                <w:t xml:space="preserve">) </w:t>
              </w:r>
            </w:ins>
          </w:p>
          <w:p w14:paraId="0304D632" w14:textId="1E6DB87A" w:rsidR="00E131D5" w:rsidRPr="00AA6F2B" w:rsidRDefault="00E131D5">
            <w:pPr>
              <w:rPr>
                <w:ins w:id="2417" w:author="Matt Mitchell" w:date="2019-04-14T16:10:00Z"/>
                <w:sz w:val="20"/>
                <w:szCs w:val="20"/>
                <w:rPrChange w:id="2418" w:author="Matt Mitchell" w:date="2019-04-14T16:40:00Z">
                  <w:rPr>
                    <w:ins w:id="2419" w:author="Matt Mitchell" w:date="2019-04-14T16:10:00Z"/>
                  </w:rPr>
                </w:rPrChange>
              </w:rPr>
            </w:pPr>
            <w:ins w:id="2420" w:author="Matt Mitchell" w:date="2019-04-14T16:10:00Z">
              <w:r w:rsidRPr="00AA6F2B">
                <w:rPr>
                  <w:sz w:val="20"/>
                  <w:szCs w:val="20"/>
                  <w:rPrChange w:id="2421" w:author="Matt Mitchell" w:date="2019-04-14T16:40:00Z">
                    <w:rPr/>
                  </w:rPrChange>
                </w:rPr>
                <w:t xml:space="preserve">Date </w:t>
              </w:r>
              <w:proofErr w:type="spellStart"/>
              <w:proofErr w:type="gramStart"/>
              <w:r w:rsidRPr="00AA6F2B">
                <w:rPr>
                  <w:sz w:val="20"/>
                  <w:szCs w:val="20"/>
                  <w:rPrChange w:id="2422" w:author="Matt Mitchell" w:date="2019-04-14T16:40:00Z">
                    <w:rPr/>
                  </w:rPrChange>
                </w:rPr>
                <w:t>getDate</w:t>
              </w:r>
              <w:proofErr w:type="spellEnd"/>
              <w:r w:rsidRPr="00AA6F2B">
                <w:rPr>
                  <w:sz w:val="20"/>
                  <w:szCs w:val="20"/>
                  <w:rPrChange w:id="2423" w:author="Matt Mitchell" w:date="2019-04-14T16:40:00Z">
                    <w:rPr/>
                  </w:rPrChange>
                </w:rPr>
                <w:t>(</w:t>
              </w:r>
              <w:proofErr w:type="gramEnd"/>
              <w:r w:rsidRPr="00AA6F2B">
                <w:rPr>
                  <w:sz w:val="20"/>
                  <w:szCs w:val="20"/>
                  <w:rPrChange w:id="2424" w:author="Matt Mitchell" w:date="2019-04-14T16:40:00Z">
                    <w:rPr/>
                  </w:rPrChange>
                </w:rPr>
                <w:t xml:space="preserve">) </w:t>
              </w:r>
            </w:ins>
          </w:p>
          <w:p w14:paraId="5E1CE2E2" w14:textId="358E1B57" w:rsidR="00E131D5" w:rsidRPr="00AA6F2B" w:rsidRDefault="00E131D5">
            <w:pPr>
              <w:rPr>
                <w:ins w:id="2425" w:author="Matt Mitchell" w:date="2019-04-14T16:10:00Z"/>
                <w:sz w:val="20"/>
                <w:szCs w:val="20"/>
                <w:rPrChange w:id="2426" w:author="Matt Mitchell" w:date="2019-04-14T16:40:00Z">
                  <w:rPr>
                    <w:ins w:id="2427" w:author="Matt Mitchell" w:date="2019-04-14T16:10:00Z"/>
                  </w:rPr>
                </w:rPrChange>
              </w:rPr>
            </w:pPr>
            <w:ins w:id="2428" w:author="Matt Mitchell" w:date="2019-04-14T16:10:00Z">
              <w:r w:rsidRPr="00AA6F2B">
                <w:rPr>
                  <w:sz w:val="20"/>
                  <w:szCs w:val="20"/>
                  <w:rPrChange w:id="2429" w:author="Matt Mitchell" w:date="2019-04-14T16:40:00Z">
                    <w:rPr/>
                  </w:rPrChange>
                </w:rPr>
                <w:t xml:space="preserve">void </w:t>
              </w:r>
              <w:proofErr w:type="spellStart"/>
              <w:proofErr w:type="gramStart"/>
              <w:r w:rsidRPr="00AA6F2B">
                <w:rPr>
                  <w:sz w:val="20"/>
                  <w:szCs w:val="20"/>
                  <w:rPrChange w:id="2430" w:author="Matt Mitchell" w:date="2019-04-14T16:40:00Z">
                    <w:rPr/>
                  </w:rPrChange>
                </w:rPr>
                <w:t>setDate</w:t>
              </w:r>
              <w:proofErr w:type="spellEnd"/>
              <w:r w:rsidRPr="00AA6F2B">
                <w:rPr>
                  <w:sz w:val="20"/>
                  <w:szCs w:val="20"/>
                  <w:rPrChange w:id="2431" w:author="Matt Mitchell" w:date="2019-04-14T16:40:00Z">
                    <w:rPr/>
                  </w:rPrChange>
                </w:rPr>
                <w:t>(</w:t>
              </w:r>
              <w:proofErr w:type="gramEnd"/>
              <w:r w:rsidRPr="00AA6F2B">
                <w:rPr>
                  <w:sz w:val="20"/>
                  <w:szCs w:val="20"/>
                  <w:rPrChange w:id="2432" w:author="Matt Mitchell" w:date="2019-04-14T16:40:00Z">
                    <w:rPr/>
                  </w:rPrChange>
                </w:rPr>
                <w:t>Date date)</w:t>
              </w:r>
            </w:ins>
          </w:p>
          <w:p w14:paraId="0D26C0CA" w14:textId="18ED7D87" w:rsidR="00E131D5" w:rsidRPr="00AA6F2B" w:rsidRDefault="00E131D5">
            <w:pPr>
              <w:rPr>
                <w:ins w:id="2433" w:author="Matt Mitchell" w:date="2019-04-14T16:10:00Z"/>
                <w:sz w:val="20"/>
                <w:szCs w:val="20"/>
                <w:rPrChange w:id="2434" w:author="Matt Mitchell" w:date="2019-04-14T16:40:00Z">
                  <w:rPr>
                    <w:ins w:id="2435" w:author="Matt Mitchell" w:date="2019-04-14T16:10:00Z"/>
                  </w:rPr>
                </w:rPrChange>
              </w:rPr>
            </w:pPr>
            <w:ins w:id="2436" w:author="Matt Mitchell" w:date="2019-04-14T16:10:00Z">
              <w:r w:rsidRPr="00AA6F2B">
                <w:rPr>
                  <w:sz w:val="20"/>
                  <w:szCs w:val="20"/>
                  <w:rPrChange w:id="2437" w:author="Matt Mitchell" w:date="2019-04-14T16:40:00Z">
                    <w:rPr/>
                  </w:rPrChange>
                </w:rPr>
                <w:t xml:space="preserve">double </w:t>
              </w:r>
              <w:proofErr w:type="spellStart"/>
              <w:proofErr w:type="gramStart"/>
              <w:r w:rsidRPr="00AA6F2B">
                <w:rPr>
                  <w:sz w:val="20"/>
                  <w:szCs w:val="20"/>
                  <w:rPrChange w:id="2438" w:author="Matt Mitchell" w:date="2019-04-14T16:40:00Z">
                    <w:rPr/>
                  </w:rPrChange>
                </w:rPr>
                <w:t>getAmount</w:t>
              </w:r>
              <w:proofErr w:type="spellEnd"/>
              <w:r w:rsidRPr="00AA6F2B">
                <w:rPr>
                  <w:sz w:val="20"/>
                  <w:szCs w:val="20"/>
                  <w:rPrChange w:id="2439" w:author="Matt Mitchell" w:date="2019-04-14T16:40:00Z">
                    <w:rPr/>
                  </w:rPrChange>
                </w:rPr>
                <w:t>(</w:t>
              </w:r>
              <w:proofErr w:type="gramEnd"/>
              <w:r w:rsidRPr="00AA6F2B">
                <w:rPr>
                  <w:sz w:val="20"/>
                  <w:szCs w:val="20"/>
                  <w:rPrChange w:id="2440" w:author="Matt Mitchell" w:date="2019-04-14T16:40:00Z">
                    <w:rPr/>
                  </w:rPrChange>
                </w:rPr>
                <w:t xml:space="preserve">) </w:t>
              </w:r>
            </w:ins>
          </w:p>
          <w:p w14:paraId="084BD47F" w14:textId="7C929C17" w:rsidR="00E131D5" w:rsidRPr="00AA6F2B" w:rsidRDefault="00E131D5">
            <w:pPr>
              <w:rPr>
                <w:ins w:id="2441" w:author="Matt Mitchell" w:date="2019-04-14T16:10:00Z"/>
                <w:sz w:val="20"/>
                <w:szCs w:val="20"/>
                <w:rPrChange w:id="2442" w:author="Matt Mitchell" w:date="2019-04-14T16:40:00Z">
                  <w:rPr>
                    <w:ins w:id="2443" w:author="Matt Mitchell" w:date="2019-04-14T16:10:00Z"/>
                  </w:rPr>
                </w:rPrChange>
              </w:rPr>
            </w:pPr>
            <w:ins w:id="2444" w:author="Matt Mitchell" w:date="2019-04-14T16:10:00Z">
              <w:r w:rsidRPr="00AA6F2B">
                <w:rPr>
                  <w:sz w:val="20"/>
                  <w:szCs w:val="20"/>
                  <w:rPrChange w:id="2445" w:author="Matt Mitchell" w:date="2019-04-14T16:40:00Z">
                    <w:rPr/>
                  </w:rPrChange>
                </w:rPr>
                <w:t xml:space="preserve">void </w:t>
              </w:r>
              <w:proofErr w:type="spellStart"/>
              <w:proofErr w:type="gramStart"/>
              <w:r w:rsidRPr="00AA6F2B">
                <w:rPr>
                  <w:sz w:val="20"/>
                  <w:szCs w:val="20"/>
                  <w:rPrChange w:id="2446" w:author="Matt Mitchell" w:date="2019-04-14T16:40:00Z">
                    <w:rPr/>
                  </w:rPrChange>
                </w:rPr>
                <w:t>setAmount</w:t>
              </w:r>
              <w:proofErr w:type="spellEnd"/>
              <w:r w:rsidRPr="00AA6F2B">
                <w:rPr>
                  <w:sz w:val="20"/>
                  <w:szCs w:val="20"/>
                  <w:rPrChange w:id="2447" w:author="Matt Mitchell" w:date="2019-04-14T16:40:00Z">
                    <w:rPr/>
                  </w:rPrChange>
                </w:rPr>
                <w:t>(</w:t>
              </w:r>
              <w:proofErr w:type="gramEnd"/>
              <w:r w:rsidRPr="00AA6F2B">
                <w:rPr>
                  <w:sz w:val="20"/>
                  <w:szCs w:val="20"/>
                  <w:rPrChange w:id="2448" w:author="Matt Mitchell" w:date="2019-04-14T16:40:00Z">
                    <w:rPr/>
                  </w:rPrChange>
                </w:rPr>
                <w:t xml:space="preserve">double amount) </w:t>
              </w:r>
            </w:ins>
          </w:p>
          <w:p w14:paraId="04B238C0" w14:textId="7E11E221" w:rsidR="00E131D5" w:rsidRPr="00AA6F2B" w:rsidRDefault="00E131D5">
            <w:pPr>
              <w:rPr>
                <w:ins w:id="2449" w:author="Matt Mitchell" w:date="2019-04-14T16:10:00Z"/>
                <w:sz w:val="20"/>
                <w:szCs w:val="20"/>
                <w:rPrChange w:id="2450" w:author="Matt Mitchell" w:date="2019-04-14T16:40:00Z">
                  <w:rPr>
                    <w:ins w:id="2451" w:author="Matt Mitchell" w:date="2019-04-14T16:10:00Z"/>
                  </w:rPr>
                </w:rPrChange>
              </w:rPr>
            </w:pPr>
            <w:ins w:id="2452" w:author="Matt Mitchell" w:date="2019-04-14T16:10:00Z">
              <w:r w:rsidRPr="00AA6F2B">
                <w:rPr>
                  <w:sz w:val="20"/>
                  <w:szCs w:val="20"/>
                  <w:rPrChange w:id="2453" w:author="Matt Mitchell" w:date="2019-04-14T16:40:00Z">
                    <w:rPr/>
                  </w:rPrChange>
                </w:rPr>
                <w:t xml:space="preserve">String </w:t>
              </w:r>
              <w:proofErr w:type="spellStart"/>
              <w:proofErr w:type="gramStart"/>
              <w:r w:rsidRPr="00AA6F2B">
                <w:rPr>
                  <w:sz w:val="20"/>
                  <w:szCs w:val="20"/>
                  <w:rPrChange w:id="2454" w:author="Matt Mitchell" w:date="2019-04-14T16:40:00Z">
                    <w:rPr/>
                  </w:rPrChange>
                </w:rPr>
                <w:t>getActivityType</w:t>
              </w:r>
              <w:proofErr w:type="spellEnd"/>
              <w:r w:rsidRPr="00AA6F2B">
                <w:rPr>
                  <w:sz w:val="20"/>
                  <w:szCs w:val="20"/>
                  <w:rPrChange w:id="2455" w:author="Matt Mitchell" w:date="2019-04-14T16:40:00Z">
                    <w:rPr/>
                  </w:rPrChange>
                </w:rPr>
                <w:t>(</w:t>
              </w:r>
              <w:proofErr w:type="gramEnd"/>
              <w:r w:rsidRPr="00AA6F2B">
                <w:rPr>
                  <w:sz w:val="20"/>
                  <w:szCs w:val="20"/>
                  <w:rPrChange w:id="2456" w:author="Matt Mitchell" w:date="2019-04-14T16:40:00Z">
                    <w:rPr/>
                  </w:rPrChange>
                </w:rPr>
                <w:t xml:space="preserve">) </w:t>
              </w:r>
            </w:ins>
          </w:p>
          <w:p w14:paraId="26C279BF" w14:textId="45EE3563" w:rsidR="00667B59" w:rsidRPr="00AA6F2B" w:rsidDel="00E131D5" w:rsidRDefault="00E131D5">
            <w:pPr>
              <w:rPr>
                <w:ins w:id="2457" w:author="Matt Mitchell [2]" w:date="2019-04-14T14:40:00Z"/>
                <w:del w:id="2458" w:author="Matt Mitchell" w:date="2019-04-14T16:10:00Z"/>
                <w:sz w:val="20"/>
                <w:szCs w:val="20"/>
                <w:rPrChange w:id="2459" w:author="Matt Mitchell" w:date="2019-04-14T16:40:00Z">
                  <w:rPr>
                    <w:ins w:id="2460" w:author="Matt Mitchell [2]" w:date="2019-04-14T14:40:00Z"/>
                    <w:del w:id="2461" w:author="Matt Mitchell" w:date="2019-04-14T16:10:00Z"/>
                  </w:rPr>
                </w:rPrChange>
              </w:rPr>
            </w:pPr>
            <w:ins w:id="2462" w:author="Matt Mitchell" w:date="2019-04-14T16:10:00Z">
              <w:r w:rsidRPr="00AA6F2B">
                <w:rPr>
                  <w:sz w:val="20"/>
                  <w:szCs w:val="20"/>
                  <w:rPrChange w:id="2463" w:author="Matt Mitchell" w:date="2019-04-14T16:40:00Z">
                    <w:rPr/>
                  </w:rPrChange>
                </w:rPr>
                <w:t xml:space="preserve">void </w:t>
              </w:r>
              <w:proofErr w:type="spellStart"/>
              <w:proofErr w:type="gramStart"/>
              <w:r w:rsidRPr="00AA6F2B">
                <w:rPr>
                  <w:sz w:val="20"/>
                  <w:szCs w:val="20"/>
                  <w:rPrChange w:id="2464" w:author="Matt Mitchell" w:date="2019-04-14T16:40:00Z">
                    <w:rPr/>
                  </w:rPrChange>
                </w:rPr>
                <w:t>setActivityType</w:t>
              </w:r>
              <w:proofErr w:type="spellEnd"/>
              <w:r w:rsidRPr="00AA6F2B">
                <w:rPr>
                  <w:sz w:val="20"/>
                  <w:szCs w:val="20"/>
                  <w:rPrChange w:id="2465" w:author="Matt Mitchell" w:date="2019-04-14T16:40:00Z">
                    <w:rPr/>
                  </w:rPrChange>
                </w:rPr>
                <w:t>(</w:t>
              </w:r>
              <w:proofErr w:type="gramEnd"/>
              <w:r w:rsidRPr="00AA6F2B">
                <w:rPr>
                  <w:sz w:val="20"/>
                  <w:szCs w:val="20"/>
                  <w:rPrChange w:id="2466" w:author="Matt Mitchell" w:date="2019-04-14T16:40:00Z">
                    <w:rPr/>
                  </w:rPrChange>
                </w:rPr>
                <w:t xml:space="preserve">String </w:t>
              </w:r>
              <w:proofErr w:type="spellStart"/>
              <w:r w:rsidRPr="00AA6F2B">
                <w:rPr>
                  <w:sz w:val="20"/>
                  <w:szCs w:val="20"/>
                  <w:rPrChange w:id="2467" w:author="Matt Mitchell" w:date="2019-04-14T16:40:00Z">
                    <w:rPr/>
                  </w:rPrChange>
                </w:rPr>
                <w:t>activityType</w:t>
              </w:r>
              <w:proofErr w:type="spellEnd"/>
              <w:r w:rsidRPr="00AA6F2B">
                <w:rPr>
                  <w:sz w:val="20"/>
                  <w:szCs w:val="20"/>
                  <w:rPrChange w:id="2468" w:author="Matt Mitchell" w:date="2019-04-14T16:40:00Z">
                    <w:rPr/>
                  </w:rPrChange>
                </w:rPr>
                <w:t xml:space="preserve">) </w:t>
              </w:r>
            </w:ins>
            <w:ins w:id="2469" w:author="Matt Mitchell [2]" w:date="2019-04-14T14:40:00Z">
              <w:del w:id="2470" w:author="Matt Mitchell" w:date="2019-04-14T16:10:00Z">
                <w:r w:rsidR="00667B59" w:rsidRPr="00AA6F2B" w:rsidDel="00E131D5">
                  <w:rPr>
                    <w:sz w:val="20"/>
                    <w:szCs w:val="20"/>
                    <w:rPrChange w:id="2471" w:author="Matt Mitchell" w:date="2019-04-14T16:40:00Z">
                      <w:rPr/>
                    </w:rPrChange>
                  </w:rPr>
                  <w:delText>getBankAccountId()</w:delText>
                </w:r>
              </w:del>
            </w:ins>
          </w:p>
          <w:p w14:paraId="0DC55E32" w14:textId="31B432E6" w:rsidR="00667B59" w:rsidRPr="00AA6F2B" w:rsidDel="00E131D5" w:rsidRDefault="00667B59">
            <w:pPr>
              <w:rPr>
                <w:ins w:id="2472" w:author="Matt Mitchell [2]" w:date="2019-04-14T14:40:00Z"/>
                <w:del w:id="2473" w:author="Matt Mitchell" w:date="2019-04-14T16:10:00Z"/>
                <w:sz w:val="20"/>
                <w:szCs w:val="20"/>
                <w:rPrChange w:id="2474" w:author="Matt Mitchell" w:date="2019-04-14T16:40:00Z">
                  <w:rPr>
                    <w:ins w:id="2475" w:author="Matt Mitchell [2]" w:date="2019-04-14T14:40:00Z"/>
                    <w:del w:id="2476" w:author="Matt Mitchell" w:date="2019-04-14T16:10:00Z"/>
                  </w:rPr>
                </w:rPrChange>
              </w:rPr>
            </w:pPr>
            <w:ins w:id="2477" w:author="Matt Mitchell [2]" w:date="2019-04-14T14:40:00Z">
              <w:del w:id="2478" w:author="Matt Mitchell" w:date="2019-04-14T16:10:00Z">
                <w:r w:rsidRPr="00AA6F2B" w:rsidDel="00E131D5">
                  <w:rPr>
                    <w:sz w:val="20"/>
                    <w:szCs w:val="20"/>
                    <w:rPrChange w:id="2479" w:author="Matt Mitchell" w:date="2019-04-14T16:40:00Z">
                      <w:rPr/>
                    </w:rPrChange>
                  </w:rPr>
                  <w:delText>setBankAccountId(long bankAccountId)</w:delText>
                </w:r>
              </w:del>
            </w:ins>
          </w:p>
          <w:p w14:paraId="67BB546A" w14:textId="5D3C346F" w:rsidR="00667B59" w:rsidRPr="00AA6F2B" w:rsidDel="00E131D5" w:rsidRDefault="00667B59">
            <w:pPr>
              <w:rPr>
                <w:ins w:id="2480" w:author="Matt Mitchell [2]" w:date="2019-04-14T14:40:00Z"/>
                <w:del w:id="2481" w:author="Matt Mitchell" w:date="2019-04-14T16:10:00Z"/>
                <w:sz w:val="20"/>
                <w:szCs w:val="20"/>
                <w:rPrChange w:id="2482" w:author="Matt Mitchell" w:date="2019-04-14T16:40:00Z">
                  <w:rPr>
                    <w:ins w:id="2483" w:author="Matt Mitchell [2]" w:date="2019-04-14T14:40:00Z"/>
                    <w:del w:id="2484" w:author="Matt Mitchell" w:date="2019-04-14T16:10:00Z"/>
                  </w:rPr>
                </w:rPrChange>
              </w:rPr>
            </w:pPr>
            <w:ins w:id="2485" w:author="Matt Mitchell [2]" w:date="2019-04-14T14:40:00Z">
              <w:del w:id="2486" w:author="Matt Mitchell" w:date="2019-04-14T16:10:00Z">
                <w:r w:rsidRPr="00AA6F2B" w:rsidDel="00E131D5">
                  <w:rPr>
                    <w:sz w:val="20"/>
                    <w:szCs w:val="20"/>
                    <w:rPrChange w:id="2487" w:author="Matt Mitchell" w:date="2019-04-14T16:40:00Z">
                      <w:rPr/>
                    </w:rPrChange>
                  </w:rPr>
                  <w:delText xml:space="preserve"> getDate()</w:delText>
                </w:r>
              </w:del>
            </w:ins>
          </w:p>
          <w:p w14:paraId="18A265D0" w14:textId="48D131CF" w:rsidR="00667B59" w:rsidRPr="00AA6F2B" w:rsidDel="00E131D5" w:rsidRDefault="00667B59">
            <w:pPr>
              <w:rPr>
                <w:ins w:id="2488" w:author="Matt Mitchell [2]" w:date="2019-04-14T14:40:00Z"/>
                <w:del w:id="2489" w:author="Matt Mitchell" w:date="2019-04-14T16:10:00Z"/>
                <w:sz w:val="20"/>
                <w:szCs w:val="20"/>
                <w:rPrChange w:id="2490" w:author="Matt Mitchell" w:date="2019-04-14T16:40:00Z">
                  <w:rPr>
                    <w:ins w:id="2491" w:author="Matt Mitchell [2]" w:date="2019-04-14T14:40:00Z"/>
                    <w:del w:id="2492" w:author="Matt Mitchell" w:date="2019-04-14T16:10:00Z"/>
                  </w:rPr>
                </w:rPrChange>
              </w:rPr>
            </w:pPr>
            <w:ins w:id="2493" w:author="Matt Mitchell [2]" w:date="2019-04-14T14:40:00Z">
              <w:del w:id="2494" w:author="Matt Mitchell" w:date="2019-04-14T16:10:00Z">
                <w:r w:rsidRPr="00AA6F2B" w:rsidDel="00E131D5">
                  <w:rPr>
                    <w:sz w:val="20"/>
                    <w:szCs w:val="20"/>
                    <w:rPrChange w:id="2495" w:author="Matt Mitchell" w:date="2019-04-14T16:40:00Z">
                      <w:rPr/>
                    </w:rPrChange>
                  </w:rPr>
                  <w:delText>setDate(Date date)</w:delText>
                </w:r>
              </w:del>
            </w:ins>
          </w:p>
          <w:p w14:paraId="2928A758" w14:textId="2814DDDC" w:rsidR="00667B59" w:rsidRPr="00AA6F2B" w:rsidDel="00E131D5" w:rsidRDefault="00667B59">
            <w:pPr>
              <w:rPr>
                <w:ins w:id="2496" w:author="Matt Mitchell [2]" w:date="2019-04-14T14:40:00Z"/>
                <w:del w:id="2497" w:author="Matt Mitchell" w:date="2019-04-14T16:10:00Z"/>
                <w:sz w:val="20"/>
                <w:szCs w:val="20"/>
                <w:rPrChange w:id="2498" w:author="Matt Mitchell" w:date="2019-04-14T16:40:00Z">
                  <w:rPr>
                    <w:ins w:id="2499" w:author="Matt Mitchell [2]" w:date="2019-04-14T14:40:00Z"/>
                    <w:del w:id="2500" w:author="Matt Mitchell" w:date="2019-04-14T16:10:00Z"/>
                  </w:rPr>
                </w:rPrChange>
              </w:rPr>
            </w:pPr>
            <w:ins w:id="2501" w:author="Matt Mitchell [2]" w:date="2019-04-14T14:40:00Z">
              <w:del w:id="2502" w:author="Matt Mitchell" w:date="2019-04-14T16:10:00Z">
                <w:r w:rsidRPr="00AA6F2B" w:rsidDel="00E131D5">
                  <w:rPr>
                    <w:sz w:val="20"/>
                    <w:szCs w:val="20"/>
                    <w:rPrChange w:id="2503" w:author="Matt Mitchell" w:date="2019-04-14T16:40:00Z">
                      <w:rPr/>
                    </w:rPrChange>
                  </w:rPr>
                  <w:delText>getAmount()</w:delText>
                </w:r>
              </w:del>
            </w:ins>
          </w:p>
          <w:p w14:paraId="17A89916" w14:textId="08DE4DD8" w:rsidR="00667B59" w:rsidRPr="00AA6F2B" w:rsidDel="00E131D5" w:rsidRDefault="00667B59">
            <w:pPr>
              <w:rPr>
                <w:ins w:id="2504" w:author="Matt Mitchell [2]" w:date="2019-04-14T14:40:00Z"/>
                <w:del w:id="2505" w:author="Matt Mitchell" w:date="2019-04-14T16:10:00Z"/>
                <w:sz w:val="20"/>
                <w:szCs w:val="20"/>
                <w:rPrChange w:id="2506" w:author="Matt Mitchell" w:date="2019-04-14T16:40:00Z">
                  <w:rPr>
                    <w:ins w:id="2507" w:author="Matt Mitchell [2]" w:date="2019-04-14T14:40:00Z"/>
                    <w:del w:id="2508" w:author="Matt Mitchell" w:date="2019-04-14T16:10:00Z"/>
                  </w:rPr>
                </w:rPrChange>
              </w:rPr>
            </w:pPr>
            <w:ins w:id="2509" w:author="Matt Mitchell [2]" w:date="2019-04-14T14:40:00Z">
              <w:del w:id="2510" w:author="Matt Mitchell" w:date="2019-04-14T16:10:00Z">
                <w:r w:rsidRPr="00AA6F2B" w:rsidDel="00E131D5">
                  <w:rPr>
                    <w:sz w:val="20"/>
                    <w:szCs w:val="20"/>
                    <w:rPrChange w:id="2511" w:author="Matt Mitchell" w:date="2019-04-14T16:40:00Z">
                      <w:rPr/>
                    </w:rPrChange>
                  </w:rPr>
                  <w:delText>setAmount(double amount)</w:delText>
                </w:r>
              </w:del>
            </w:ins>
          </w:p>
          <w:p w14:paraId="3A05AAB9" w14:textId="35AD1E3D" w:rsidR="00667B59" w:rsidRPr="00AA6F2B" w:rsidDel="00E131D5" w:rsidRDefault="00667B59">
            <w:pPr>
              <w:rPr>
                <w:ins w:id="2512" w:author="Matt Mitchell [2]" w:date="2019-04-14T14:40:00Z"/>
                <w:del w:id="2513" w:author="Matt Mitchell" w:date="2019-04-14T16:10:00Z"/>
                <w:sz w:val="20"/>
                <w:szCs w:val="20"/>
                <w:rPrChange w:id="2514" w:author="Matt Mitchell" w:date="2019-04-14T16:40:00Z">
                  <w:rPr>
                    <w:ins w:id="2515" w:author="Matt Mitchell [2]" w:date="2019-04-14T14:40:00Z"/>
                    <w:del w:id="2516" w:author="Matt Mitchell" w:date="2019-04-14T16:10:00Z"/>
                  </w:rPr>
                </w:rPrChange>
              </w:rPr>
            </w:pPr>
            <w:ins w:id="2517" w:author="Matt Mitchell [2]" w:date="2019-04-14T14:40:00Z">
              <w:del w:id="2518" w:author="Matt Mitchell" w:date="2019-04-14T16:10:00Z">
                <w:r w:rsidRPr="00AA6F2B" w:rsidDel="00E131D5">
                  <w:rPr>
                    <w:sz w:val="20"/>
                    <w:szCs w:val="20"/>
                    <w:rPrChange w:id="2519" w:author="Matt Mitchell" w:date="2019-04-14T16:40:00Z">
                      <w:rPr/>
                    </w:rPrChange>
                  </w:rPr>
                  <w:delText>getActivityType()</w:delText>
                </w:r>
              </w:del>
            </w:ins>
          </w:p>
          <w:p w14:paraId="64AD3BC2" w14:textId="4D6DE173" w:rsidR="00667B59" w:rsidRPr="00AA6F2B" w:rsidRDefault="00667B59">
            <w:pPr>
              <w:rPr>
                <w:ins w:id="2520" w:author="Matt Mitchell" w:date="2019-04-14T14:20:00Z"/>
                <w:sz w:val="20"/>
                <w:szCs w:val="20"/>
                <w:rPrChange w:id="2521" w:author="Matt Mitchell" w:date="2019-04-14T16:40:00Z">
                  <w:rPr>
                    <w:ins w:id="2522" w:author="Matt Mitchell" w:date="2019-04-14T14:20:00Z"/>
                    <w:rFonts w:ascii="-webkit-standard" w:hAnsi="-webkit-standard"/>
                  </w:rPr>
                </w:rPrChange>
              </w:rPr>
            </w:pPr>
            <w:ins w:id="2523" w:author="Matt Mitchell [2]" w:date="2019-04-14T14:40:00Z">
              <w:del w:id="2524" w:author="Matt Mitchell" w:date="2019-04-14T16:10:00Z">
                <w:r w:rsidRPr="00AA6F2B" w:rsidDel="00E131D5">
                  <w:rPr>
                    <w:sz w:val="20"/>
                    <w:szCs w:val="20"/>
                    <w:rPrChange w:id="2525" w:author="Matt Mitchell" w:date="2019-04-14T16:40:00Z">
                      <w:rPr/>
                    </w:rPrChange>
                  </w:rPr>
                  <w:delText>setActivityType(String activityType)</w:delText>
                </w:r>
              </w:del>
            </w:ins>
          </w:p>
        </w:tc>
      </w:tr>
      <w:tr w:rsidR="003A6E65" w:rsidRPr="00B00560" w14:paraId="07D7494E" w14:textId="77777777" w:rsidTr="00280B93">
        <w:tc>
          <w:tcPr>
            <w:tcW w:w="2785" w:type="dxa"/>
          </w:tcPr>
          <w:p w14:paraId="18AD7FE7" w14:textId="728DD01D" w:rsidR="003A6E65" w:rsidRPr="00AA6F2B" w:rsidRDefault="003A6E65" w:rsidP="00667B59">
            <w:pPr>
              <w:rPr>
                <w:sz w:val="20"/>
                <w:szCs w:val="20"/>
                <w:rPrChange w:id="2526" w:author="Matt Mitchell" w:date="2019-04-14T16:40:00Z">
                  <w:rPr>
                    <w:sz w:val="20"/>
                    <w:szCs w:val="20"/>
                  </w:rPr>
                </w:rPrChange>
              </w:rPr>
            </w:pPr>
            <w:r>
              <w:rPr>
                <w:sz w:val="20"/>
                <w:szCs w:val="20"/>
              </w:rPr>
              <w:t>Security.java</w:t>
            </w:r>
          </w:p>
        </w:tc>
        <w:tc>
          <w:tcPr>
            <w:tcW w:w="1890" w:type="dxa"/>
          </w:tcPr>
          <w:p w14:paraId="531079CA" w14:textId="77777777" w:rsidR="003A6E65" w:rsidRPr="00AA6F2B" w:rsidRDefault="003A6E65" w:rsidP="00667B59">
            <w:pPr>
              <w:rPr>
                <w:sz w:val="20"/>
                <w:szCs w:val="20"/>
                <w:rPrChange w:id="2527" w:author="Matt Mitchell" w:date="2019-04-14T16:40:00Z">
                  <w:rPr>
                    <w:sz w:val="20"/>
                    <w:szCs w:val="20"/>
                  </w:rPr>
                </w:rPrChange>
              </w:rPr>
            </w:pPr>
          </w:p>
        </w:tc>
        <w:tc>
          <w:tcPr>
            <w:tcW w:w="5220" w:type="dxa"/>
          </w:tcPr>
          <w:p w14:paraId="22122630" w14:textId="77777777" w:rsidR="003A6E65" w:rsidRPr="00AA6F2B" w:rsidRDefault="003A6E65" w:rsidP="003A6E65">
            <w:pPr>
              <w:rPr>
                <w:ins w:id="2528" w:author="Matt Mitchell" w:date="2019-04-14T16:11:00Z"/>
                <w:b/>
                <w:sz w:val="20"/>
                <w:szCs w:val="20"/>
                <w:rPrChange w:id="2529" w:author="Matt Mitchell" w:date="2019-04-14T16:40:00Z">
                  <w:rPr>
                    <w:ins w:id="2530" w:author="Matt Mitchell" w:date="2019-04-14T16:11:00Z"/>
                    <w:b/>
                  </w:rPr>
                </w:rPrChange>
              </w:rPr>
            </w:pPr>
            <w:ins w:id="2531" w:author="Matt Mitchell" w:date="2019-04-14T16:11:00Z">
              <w:r w:rsidRPr="00AA6F2B">
                <w:rPr>
                  <w:b/>
                  <w:sz w:val="20"/>
                  <w:szCs w:val="20"/>
                  <w:rPrChange w:id="2532" w:author="Matt Mitchell" w:date="2019-04-14T16:40:00Z">
                    <w:rPr>
                      <w:b/>
                    </w:rPr>
                  </w:rPrChange>
                </w:rPr>
                <w:t>Attributes</w:t>
              </w:r>
            </w:ins>
          </w:p>
          <w:p w14:paraId="25BC7704" w14:textId="69E240CC" w:rsidR="003A6E65" w:rsidRPr="0069798F" w:rsidRDefault="003A6E65" w:rsidP="003A6E65">
            <w:pPr>
              <w:rPr>
                <w:sz w:val="20"/>
                <w:szCs w:val="20"/>
              </w:rPr>
            </w:pPr>
            <w:r w:rsidRPr="0069798F">
              <w:rPr>
                <w:sz w:val="20"/>
                <w:szCs w:val="20"/>
              </w:rPr>
              <w:t>final int DEFAULT_SALT_LENGTH</w:t>
            </w:r>
          </w:p>
          <w:p w14:paraId="4A2E93C4" w14:textId="43CD557A" w:rsidR="003A6E65" w:rsidRPr="0069798F" w:rsidRDefault="003A6E65" w:rsidP="003A6E65">
            <w:pPr>
              <w:rPr>
                <w:sz w:val="20"/>
                <w:szCs w:val="20"/>
              </w:rPr>
            </w:pPr>
            <w:r w:rsidRPr="0069798F">
              <w:rPr>
                <w:sz w:val="20"/>
                <w:szCs w:val="20"/>
              </w:rPr>
              <w:t>final int DEFAULT_HASH_ITERATIONS</w:t>
            </w:r>
          </w:p>
          <w:p w14:paraId="1FC686E4" w14:textId="52B3C834" w:rsidR="003A6E65" w:rsidRPr="0069798F" w:rsidRDefault="003A6E65" w:rsidP="003A6E65">
            <w:pPr>
              <w:rPr>
                <w:ins w:id="2533" w:author="Matt Mitchell" w:date="2019-04-14T16:11:00Z"/>
                <w:sz w:val="20"/>
                <w:szCs w:val="20"/>
                <w:rPrChange w:id="2534" w:author="Matt Mitchell" w:date="2019-04-14T16:40:00Z">
                  <w:rPr>
                    <w:ins w:id="2535" w:author="Matt Mitchell" w:date="2019-04-14T16:11:00Z"/>
                    <w:b/>
                  </w:rPr>
                </w:rPrChange>
              </w:rPr>
            </w:pPr>
            <w:r w:rsidRPr="0069798F">
              <w:rPr>
                <w:sz w:val="20"/>
                <w:szCs w:val="20"/>
              </w:rPr>
              <w:t>final String FIELD_SEPERATOR</w:t>
            </w:r>
          </w:p>
          <w:p w14:paraId="3D792825" w14:textId="77777777" w:rsidR="0069798F" w:rsidRDefault="0069798F" w:rsidP="003A6E65">
            <w:pPr>
              <w:rPr>
                <w:b/>
                <w:sz w:val="20"/>
                <w:szCs w:val="20"/>
              </w:rPr>
            </w:pPr>
          </w:p>
          <w:p w14:paraId="1E31A256" w14:textId="3B015726" w:rsidR="003A6E65" w:rsidRPr="00AA6F2B" w:rsidRDefault="003A6E65" w:rsidP="003A6E65">
            <w:pPr>
              <w:rPr>
                <w:ins w:id="2536" w:author="Matt Mitchell" w:date="2019-04-14T16:10:00Z"/>
                <w:b/>
                <w:sz w:val="20"/>
                <w:szCs w:val="20"/>
                <w:rPrChange w:id="2537" w:author="Matt Mitchell" w:date="2019-04-14T16:40:00Z">
                  <w:rPr>
                    <w:ins w:id="2538" w:author="Matt Mitchell" w:date="2019-04-14T16:10:00Z"/>
                  </w:rPr>
                </w:rPrChange>
              </w:rPr>
            </w:pPr>
            <w:ins w:id="2539" w:author="Matt Mitchell" w:date="2019-04-14T16:11:00Z">
              <w:r w:rsidRPr="00AA6F2B">
                <w:rPr>
                  <w:b/>
                  <w:sz w:val="20"/>
                  <w:szCs w:val="20"/>
                  <w:rPrChange w:id="2540" w:author="Matt Mitchell" w:date="2019-04-14T16:40:00Z">
                    <w:rPr>
                      <w:b/>
                    </w:rPr>
                  </w:rPrChange>
                </w:rPr>
                <w:t>Methods</w:t>
              </w:r>
            </w:ins>
          </w:p>
          <w:p w14:paraId="25DCE161" w14:textId="77777777" w:rsidR="003A6E65" w:rsidRDefault="003A6E65" w:rsidP="00E131D5">
            <w:pPr>
              <w:rPr>
                <w:sz w:val="20"/>
                <w:szCs w:val="20"/>
              </w:rPr>
            </w:pPr>
            <w:r w:rsidRPr="003A6E65">
              <w:rPr>
                <w:sz w:val="20"/>
                <w:szCs w:val="20"/>
              </w:rPr>
              <w:t xml:space="preserve">String </w:t>
            </w:r>
            <w:proofErr w:type="spellStart"/>
            <w:proofErr w:type="gramStart"/>
            <w:r w:rsidRPr="003A6E65">
              <w:rPr>
                <w:sz w:val="20"/>
                <w:szCs w:val="20"/>
              </w:rPr>
              <w:t>createHash</w:t>
            </w:r>
            <w:proofErr w:type="spellEnd"/>
            <w:r w:rsidRPr="003A6E65">
              <w:rPr>
                <w:sz w:val="20"/>
                <w:szCs w:val="20"/>
              </w:rPr>
              <w:t>(</w:t>
            </w:r>
            <w:proofErr w:type="gramEnd"/>
            <w:r w:rsidRPr="003A6E65">
              <w:rPr>
                <w:sz w:val="20"/>
                <w:szCs w:val="20"/>
              </w:rPr>
              <w:t>String value)</w:t>
            </w:r>
          </w:p>
          <w:p w14:paraId="1E1082CE" w14:textId="77777777" w:rsidR="003A6E65" w:rsidRDefault="003A6E65" w:rsidP="00E131D5">
            <w:pPr>
              <w:rPr>
                <w:sz w:val="20"/>
                <w:szCs w:val="20"/>
              </w:rPr>
            </w:pPr>
            <w:proofErr w:type="spellStart"/>
            <w:r w:rsidRPr="003A6E65">
              <w:rPr>
                <w:sz w:val="20"/>
                <w:szCs w:val="20"/>
              </w:rPr>
              <w:t>boolean</w:t>
            </w:r>
            <w:proofErr w:type="spellEnd"/>
            <w:r w:rsidRPr="003A6E65">
              <w:rPr>
                <w:sz w:val="20"/>
                <w:szCs w:val="20"/>
              </w:rPr>
              <w:t xml:space="preserve"> </w:t>
            </w:r>
            <w:proofErr w:type="spellStart"/>
            <w:proofErr w:type="gramStart"/>
            <w:r w:rsidRPr="003A6E65">
              <w:rPr>
                <w:sz w:val="20"/>
                <w:szCs w:val="20"/>
              </w:rPr>
              <w:t>compareHash</w:t>
            </w:r>
            <w:proofErr w:type="spellEnd"/>
            <w:r w:rsidRPr="003A6E65">
              <w:rPr>
                <w:sz w:val="20"/>
                <w:szCs w:val="20"/>
              </w:rPr>
              <w:t>(</w:t>
            </w:r>
            <w:proofErr w:type="gramEnd"/>
            <w:r w:rsidRPr="003A6E65">
              <w:rPr>
                <w:sz w:val="20"/>
                <w:szCs w:val="20"/>
              </w:rPr>
              <w:t>String hash, String value)</w:t>
            </w:r>
          </w:p>
          <w:p w14:paraId="3A1D0F0D" w14:textId="3388EBE7" w:rsidR="003A6E65" w:rsidRPr="003A6E65" w:rsidRDefault="003A6E65" w:rsidP="00E131D5">
            <w:pPr>
              <w:rPr>
                <w:sz w:val="20"/>
                <w:szCs w:val="20"/>
                <w:rPrChange w:id="2541" w:author="Matt Mitchell" w:date="2019-04-14T16:40:00Z">
                  <w:rPr>
                    <w:sz w:val="20"/>
                    <w:szCs w:val="20"/>
                  </w:rPr>
                </w:rPrChange>
              </w:rPr>
            </w:pPr>
            <w:proofErr w:type="gramStart"/>
            <w:r w:rsidRPr="003A6E65">
              <w:rPr>
                <w:sz w:val="20"/>
                <w:szCs w:val="20"/>
              </w:rPr>
              <w:t>byte[</w:t>
            </w:r>
            <w:proofErr w:type="gramEnd"/>
            <w:r w:rsidRPr="003A6E65">
              <w:rPr>
                <w:sz w:val="20"/>
                <w:szCs w:val="20"/>
              </w:rPr>
              <w:t xml:space="preserve">] </w:t>
            </w:r>
            <w:proofErr w:type="spellStart"/>
            <w:r w:rsidRPr="003A6E65">
              <w:rPr>
                <w:sz w:val="20"/>
                <w:szCs w:val="20"/>
              </w:rPr>
              <w:t>deriveKey</w:t>
            </w:r>
            <w:proofErr w:type="spellEnd"/>
            <w:r w:rsidRPr="003A6E65">
              <w:rPr>
                <w:sz w:val="20"/>
                <w:szCs w:val="20"/>
              </w:rPr>
              <w:t>(</w:t>
            </w:r>
            <w:proofErr w:type="spellStart"/>
            <w:r w:rsidRPr="003A6E65">
              <w:rPr>
                <w:sz w:val="20"/>
                <w:szCs w:val="20"/>
              </w:rPr>
              <w:t>AlgorithmTypes</w:t>
            </w:r>
            <w:proofErr w:type="spellEnd"/>
            <w:r w:rsidRPr="003A6E65">
              <w:rPr>
                <w:sz w:val="20"/>
                <w:szCs w:val="20"/>
              </w:rPr>
              <w:t xml:space="preserve"> </w:t>
            </w:r>
            <w:proofErr w:type="spellStart"/>
            <w:r w:rsidRPr="003A6E65">
              <w:rPr>
                <w:sz w:val="20"/>
                <w:szCs w:val="20"/>
              </w:rPr>
              <w:t>alg</w:t>
            </w:r>
            <w:proofErr w:type="spellEnd"/>
            <w:r w:rsidRPr="003A6E65">
              <w:rPr>
                <w:sz w:val="20"/>
                <w:szCs w:val="20"/>
              </w:rPr>
              <w:t>, char[] value, byte[] salt, int iterations)</w:t>
            </w:r>
          </w:p>
        </w:tc>
      </w:tr>
      <w:tr w:rsidR="00667B59" w:rsidRPr="00B00560" w:rsidDel="002234BE" w14:paraId="2A0D7EB0" w14:textId="61C24993" w:rsidTr="00E15115">
        <w:tblPrEx>
          <w:tblPrExChange w:id="2542" w:author="Matt Mitchell" w:date="2019-04-14T16:41:00Z">
            <w:tblPrEx>
              <w:tblW w:w="13225" w:type="dxa"/>
            </w:tblPrEx>
          </w:tblPrExChange>
        </w:tblPrEx>
        <w:trPr>
          <w:del w:id="2543" w:author="Matt Mitchell" w:date="2019-04-14T16:02:00Z"/>
          <w:trPrChange w:id="2544" w:author="Matt Mitchell" w:date="2019-04-14T16:41:00Z">
            <w:trPr>
              <w:gridAfter w:val="0"/>
            </w:trPr>
          </w:trPrChange>
        </w:trPr>
        <w:tc>
          <w:tcPr>
            <w:tcW w:w="2785" w:type="dxa"/>
            <w:tcPrChange w:id="2545" w:author="Matt Mitchell" w:date="2019-04-14T16:41:00Z">
              <w:tcPr>
                <w:tcW w:w="3235" w:type="dxa"/>
                <w:gridSpan w:val="3"/>
              </w:tcPr>
            </w:tcPrChange>
          </w:tcPr>
          <w:p w14:paraId="62798D54" w14:textId="43664E84" w:rsidR="00667B59" w:rsidRPr="00B00560" w:rsidDel="002234BE" w:rsidRDefault="00667B59" w:rsidP="00667B59">
            <w:pPr>
              <w:rPr>
                <w:del w:id="2546" w:author="Matt Mitchell" w:date="2019-04-14T16:02:00Z"/>
                <w:rPrChange w:id="2547" w:author="Matt Mitchell" w:date="2019-04-14T14:23:00Z">
                  <w:rPr>
                    <w:del w:id="2548" w:author="Matt Mitchell" w:date="2019-04-14T16:02:00Z"/>
                    <w:b/>
                    <w:color w:val="5B9BD5" w:themeColor="accent5"/>
                  </w:rPr>
                </w:rPrChange>
              </w:rPr>
            </w:pPr>
            <w:del w:id="2549" w:author="Matt Mitchell" w:date="2019-04-14T16:02:00Z">
              <w:r w:rsidRPr="00B00560" w:rsidDel="002234BE">
                <w:rPr>
                  <w:rPrChange w:id="2550" w:author="Matt Mitchell" w:date="2019-04-14T14:23:00Z">
                    <w:rPr>
                      <w:b/>
                      <w:color w:val="5B9BD5" w:themeColor="accent5"/>
                    </w:rPr>
                  </w:rPrChange>
                </w:rPr>
                <w:delText>Login.fxml</w:delText>
              </w:r>
            </w:del>
          </w:p>
        </w:tc>
        <w:tc>
          <w:tcPr>
            <w:tcW w:w="7110" w:type="dxa"/>
            <w:gridSpan w:val="2"/>
            <w:tcPrChange w:id="2551" w:author="Matt Mitchell" w:date="2019-04-14T16:41:00Z">
              <w:tcPr>
                <w:tcW w:w="6660" w:type="dxa"/>
                <w:gridSpan w:val="5"/>
              </w:tcPr>
            </w:tcPrChange>
          </w:tcPr>
          <w:p w14:paraId="740E3B91" w14:textId="0ECCB935" w:rsidR="00667B59" w:rsidRPr="00B00560" w:rsidDel="002234BE" w:rsidRDefault="00667B59" w:rsidP="00667B59">
            <w:pPr>
              <w:rPr>
                <w:del w:id="2552" w:author="Matt Mitchell" w:date="2019-04-14T16:02:00Z"/>
                <w:rPrChange w:id="2553" w:author="Matt Mitchell" w:date="2019-04-14T14:23:00Z">
                  <w:rPr>
                    <w:del w:id="2554" w:author="Matt Mitchell" w:date="2019-04-14T16:02:00Z"/>
                    <w:rFonts w:ascii="-webkit-standard" w:hAnsi="-webkit-standard"/>
                  </w:rPr>
                </w:rPrChange>
              </w:rPr>
            </w:pPr>
            <w:del w:id="2555" w:author="Matt Mitchell" w:date="2019-04-14T16:02:00Z">
              <w:r w:rsidRPr="00B00560" w:rsidDel="002234BE">
                <w:rPr>
                  <w:rPrChange w:id="2556" w:author="Matt Mitchell" w:date="2019-04-14T14:23:00Z">
                    <w:rPr>
                      <w:rFonts w:ascii="-webkit-standard" w:hAnsi="-webkit-standard"/>
                    </w:rPr>
                  </w:rPrChange>
                </w:rPr>
                <w:delText>initialize(URL url, ResourceBundle rb) handleLoginAction(ActionEvent event)</w:delText>
              </w:r>
            </w:del>
          </w:p>
          <w:p w14:paraId="6AE28DD3" w14:textId="6BB8EDFD" w:rsidR="00667B59" w:rsidRPr="00B00560" w:rsidDel="002234BE" w:rsidRDefault="00667B59" w:rsidP="00667B59">
            <w:pPr>
              <w:rPr>
                <w:del w:id="2557" w:author="Matt Mitchell" w:date="2019-04-14T16:02:00Z"/>
                <w:rPrChange w:id="2558" w:author="Matt Mitchell" w:date="2019-04-14T14:23:00Z">
                  <w:rPr>
                    <w:del w:id="2559" w:author="Matt Mitchell" w:date="2019-04-14T16:02:00Z"/>
                    <w:rFonts w:ascii="-webkit-standard" w:hAnsi="-webkit-standard"/>
                  </w:rPr>
                </w:rPrChange>
              </w:rPr>
            </w:pPr>
            <w:del w:id="2560" w:author="Matt Mitchell" w:date="2019-04-14T16:02:00Z">
              <w:r w:rsidRPr="00B00560" w:rsidDel="002234BE">
                <w:rPr>
                  <w:rPrChange w:id="2561" w:author="Matt Mitchell" w:date="2019-04-14T14:23:00Z">
                    <w:rPr>
                      <w:rFonts w:ascii="-webkit-standard" w:hAnsi="-webkit-standard"/>
                    </w:rPr>
                  </w:rPrChange>
                </w:rPr>
                <w:delText>handleEnglishAction(ActionEvent event) handleSpanishAction(ActionEvent event) handleFrenchAction(ActionEvent event) handleDeutschAction(ActionEvent event)</w:delText>
              </w:r>
            </w:del>
          </w:p>
          <w:p w14:paraId="5823B7B2" w14:textId="751BF375" w:rsidR="00667B59" w:rsidRPr="00B00560" w:rsidDel="002234BE" w:rsidRDefault="00667B59" w:rsidP="00667B59">
            <w:pPr>
              <w:rPr>
                <w:del w:id="2562" w:author="Matt Mitchell" w:date="2019-04-14T16:02:00Z"/>
                <w:rPrChange w:id="2563" w:author="Matt Mitchell" w:date="2019-04-14T14:23:00Z">
                  <w:rPr>
                    <w:del w:id="2564" w:author="Matt Mitchell" w:date="2019-04-14T16:02:00Z"/>
                    <w:rFonts w:ascii="-webkit-standard" w:hAnsi="-webkit-standard"/>
                  </w:rPr>
                </w:rPrChange>
              </w:rPr>
            </w:pPr>
            <w:del w:id="2565" w:author="Matt Mitchell" w:date="2019-04-14T16:02:00Z">
              <w:r w:rsidRPr="00B00560" w:rsidDel="002234BE">
                <w:rPr>
                  <w:rPrChange w:id="2566" w:author="Matt Mitchell" w:date="2019-04-14T14:23:00Z">
                    <w:rPr>
                      <w:rFonts w:ascii="-webkit-standard" w:hAnsi="-webkit-standard"/>
                    </w:rPr>
                  </w:rPrChange>
                </w:rPr>
                <w:delText>handleSimplifiedChineseAction(ActionEvent event)</w:delText>
              </w:r>
            </w:del>
          </w:p>
          <w:p w14:paraId="21F8B7DC" w14:textId="5EEACE88" w:rsidR="00667B59" w:rsidRPr="00B00560" w:rsidDel="002234BE" w:rsidRDefault="00667B59" w:rsidP="00667B59">
            <w:pPr>
              <w:rPr>
                <w:del w:id="2567" w:author="Matt Mitchell" w:date="2019-04-14T16:02:00Z"/>
                <w:rPrChange w:id="2568" w:author="Matt Mitchell" w:date="2019-04-14T14:23:00Z">
                  <w:rPr>
                    <w:del w:id="2569" w:author="Matt Mitchell" w:date="2019-04-14T16:02:00Z"/>
                    <w:rFonts w:ascii="-webkit-standard" w:hAnsi="-webkit-standard"/>
                  </w:rPr>
                </w:rPrChange>
              </w:rPr>
            </w:pPr>
            <w:del w:id="2570" w:author="Matt Mitchell" w:date="2019-04-14T16:02:00Z">
              <w:r w:rsidRPr="00B00560" w:rsidDel="002234BE">
                <w:rPr>
                  <w:rPrChange w:id="2571" w:author="Matt Mitchell" w:date="2019-04-14T14:23:00Z">
                    <w:rPr>
                      <w:rFonts w:ascii="-webkit-standard" w:hAnsi="-webkit-standard"/>
                    </w:rPr>
                  </w:rPrChange>
                </w:rPr>
                <w:delText>handleKoreanAction(ActionEvent event)</w:delText>
              </w:r>
            </w:del>
          </w:p>
          <w:p w14:paraId="72A59FC2" w14:textId="7AF1664D" w:rsidR="00667B59" w:rsidRPr="00B00560" w:rsidDel="002234BE" w:rsidRDefault="00667B59" w:rsidP="00667B59">
            <w:pPr>
              <w:rPr>
                <w:del w:id="2572" w:author="Matt Mitchell" w:date="2019-04-14T16:02:00Z"/>
                <w:rPrChange w:id="2573" w:author="Matt Mitchell" w:date="2019-04-14T14:23:00Z">
                  <w:rPr>
                    <w:del w:id="2574" w:author="Matt Mitchell" w:date="2019-04-14T16:02:00Z"/>
                    <w:rFonts w:ascii="-webkit-standard" w:hAnsi="-webkit-standard"/>
                  </w:rPr>
                </w:rPrChange>
              </w:rPr>
            </w:pPr>
            <w:del w:id="2575" w:author="Matt Mitchell" w:date="2019-04-14T16:02:00Z">
              <w:r w:rsidRPr="00B00560" w:rsidDel="002234BE">
                <w:rPr>
                  <w:rPrChange w:id="2576" w:author="Matt Mitchell" w:date="2019-04-14T14:23:00Z">
                    <w:rPr>
                      <w:rFonts w:ascii="-webkit-standard" w:hAnsi="-webkit-standard"/>
                    </w:rPr>
                  </w:rPrChange>
                </w:rPr>
                <w:delText>setMainPage()</w:delText>
              </w:r>
            </w:del>
          </w:p>
          <w:p w14:paraId="4759EA09" w14:textId="6FB89A75" w:rsidR="00667B59" w:rsidRPr="00B00560" w:rsidDel="002234BE" w:rsidRDefault="00667B59" w:rsidP="00667B59">
            <w:pPr>
              <w:rPr>
                <w:del w:id="2577" w:author="Matt Mitchell" w:date="2019-04-14T16:02:00Z"/>
              </w:rPr>
            </w:pPr>
            <w:del w:id="2578" w:author="Matt Mitchell" w:date="2019-04-14T16:02:00Z">
              <w:r w:rsidRPr="00B00560" w:rsidDel="002234BE">
                <w:rPr>
                  <w:rPrChange w:id="2579" w:author="Matt Mitchell" w:date="2019-04-14T14:23:00Z">
                    <w:rPr>
                      <w:rFonts w:ascii="-webkit-standard" w:hAnsi="-webkit-standard"/>
                    </w:rPr>
                  </w:rPrChange>
                </w:rPr>
                <w:delText>setMainScreen()</w:delText>
              </w:r>
            </w:del>
          </w:p>
          <w:p w14:paraId="0099DF05" w14:textId="180A649B" w:rsidR="00667B59" w:rsidRPr="00B00560" w:rsidDel="002234BE" w:rsidRDefault="00667B59" w:rsidP="00667B59">
            <w:pPr>
              <w:rPr>
                <w:del w:id="2580" w:author="Matt Mitchell" w:date="2019-04-14T16:02:00Z"/>
              </w:rPr>
            </w:pPr>
          </w:p>
        </w:tc>
      </w:tr>
      <w:tr w:rsidR="00667B59" w:rsidRPr="00B00560" w:rsidDel="002234BE" w14:paraId="5C623668" w14:textId="7F12A8F9" w:rsidTr="00E15115">
        <w:tblPrEx>
          <w:tblPrExChange w:id="2581" w:author="Matt Mitchell" w:date="2019-04-14T16:41:00Z">
            <w:tblPrEx>
              <w:tblW w:w="13225" w:type="dxa"/>
            </w:tblPrEx>
          </w:tblPrExChange>
        </w:tblPrEx>
        <w:trPr>
          <w:del w:id="2582" w:author="Matt Mitchell" w:date="2019-04-14T16:02:00Z"/>
          <w:trPrChange w:id="2583" w:author="Matt Mitchell" w:date="2019-04-14T16:41:00Z">
            <w:trPr>
              <w:gridAfter w:val="0"/>
            </w:trPr>
          </w:trPrChange>
        </w:trPr>
        <w:tc>
          <w:tcPr>
            <w:tcW w:w="2785" w:type="dxa"/>
            <w:tcPrChange w:id="2584" w:author="Matt Mitchell" w:date="2019-04-14T16:41:00Z">
              <w:tcPr>
                <w:tcW w:w="3235" w:type="dxa"/>
                <w:gridSpan w:val="3"/>
              </w:tcPr>
            </w:tcPrChange>
          </w:tcPr>
          <w:p w14:paraId="62C1DE6F" w14:textId="38CA9D6B" w:rsidR="00667B59" w:rsidRPr="00B00560" w:rsidDel="002234BE" w:rsidRDefault="00667B59" w:rsidP="00667B59">
            <w:pPr>
              <w:rPr>
                <w:del w:id="2585" w:author="Matt Mitchell" w:date="2019-04-14T16:02:00Z"/>
                <w:rPrChange w:id="2586" w:author="Matt Mitchell" w:date="2019-04-14T14:23:00Z">
                  <w:rPr>
                    <w:del w:id="2587" w:author="Matt Mitchell" w:date="2019-04-14T16:02:00Z"/>
                    <w:b/>
                    <w:color w:val="5B9BD5" w:themeColor="accent5"/>
                  </w:rPr>
                </w:rPrChange>
              </w:rPr>
            </w:pPr>
            <w:del w:id="2588" w:author="Matt Mitchell" w:date="2019-04-14T14:27:00Z">
              <w:r w:rsidRPr="00B00560" w:rsidDel="00145569">
                <w:rPr>
                  <w:rPrChange w:id="2589" w:author="Matt Mitchell" w:date="2019-04-14T14:23:00Z">
                    <w:rPr>
                      <w:rFonts w:ascii="-webkit-standard" w:hAnsi="-webkit-standard"/>
                      <w:b/>
                      <w:color w:val="5B9BD5" w:themeColor="accent5"/>
                    </w:rPr>
                  </w:rPrChange>
                </w:rPr>
                <w:delText>XmlDataAccess.java</w:delText>
              </w:r>
            </w:del>
          </w:p>
        </w:tc>
        <w:tc>
          <w:tcPr>
            <w:tcW w:w="7110" w:type="dxa"/>
            <w:gridSpan w:val="2"/>
            <w:tcPrChange w:id="2590" w:author="Matt Mitchell" w:date="2019-04-14T16:41:00Z">
              <w:tcPr>
                <w:tcW w:w="6660" w:type="dxa"/>
                <w:gridSpan w:val="5"/>
              </w:tcPr>
            </w:tcPrChange>
          </w:tcPr>
          <w:p w14:paraId="2D7421F5" w14:textId="4427D97B" w:rsidR="00667B59" w:rsidRPr="00B00560" w:rsidDel="00145569" w:rsidRDefault="00667B59" w:rsidP="00667B59">
            <w:pPr>
              <w:rPr>
                <w:del w:id="2591" w:author="Matt Mitchell" w:date="2019-04-14T14:27:00Z"/>
                <w:rPrChange w:id="2592" w:author="Matt Mitchell" w:date="2019-04-14T14:23:00Z">
                  <w:rPr>
                    <w:del w:id="2593" w:author="Matt Mitchell" w:date="2019-04-14T14:27:00Z"/>
                    <w:rFonts w:ascii="-webkit-standard" w:hAnsi="-webkit-standard"/>
                  </w:rPr>
                </w:rPrChange>
              </w:rPr>
            </w:pPr>
            <w:del w:id="2594" w:author="Matt Mitchell" w:date="2019-04-14T14:27:00Z">
              <w:r w:rsidRPr="00B00560" w:rsidDel="00145569">
                <w:rPr>
                  <w:rPrChange w:id="2595" w:author="Matt Mitchell" w:date="2019-04-14T14:23:00Z">
                    <w:rPr>
                      <w:rFonts w:ascii="-webkit-standard" w:hAnsi="-webkit-standard"/>
                    </w:rPr>
                  </w:rPrChange>
                </w:rPr>
                <w:delText>XmlDataAccess(String xmlPath)</w:delText>
              </w:r>
            </w:del>
          </w:p>
          <w:p w14:paraId="374C07C9" w14:textId="6EA9BAFD" w:rsidR="00667B59" w:rsidRPr="00B00560" w:rsidDel="00145569" w:rsidRDefault="00667B59" w:rsidP="00667B59">
            <w:pPr>
              <w:rPr>
                <w:del w:id="2596" w:author="Matt Mitchell" w:date="2019-04-14T14:27:00Z"/>
                <w:rPrChange w:id="2597" w:author="Matt Mitchell" w:date="2019-04-14T14:23:00Z">
                  <w:rPr>
                    <w:del w:id="2598" w:author="Matt Mitchell" w:date="2019-04-14T14:27:00Z"/>
                    <w:rFonts w:ascii="-webkit-standard" w:hAnsi="-webkit-standard"/>
                  </w:rPr>
                </w:rPrChange>
              </w:rPr>
            </w:pPr>
            <w:del w:id="2599" w:author="Matt Mitchell" w:date="2019-04-14T14:27:00Z">
              <w:r w:rsidRPr="00B00560" w:rsidDel="00145569">
                <w:rPr>
                  <w:rPrChange w:id="2600" w:author="Matt Mitchell" w:date="2019-04-14T14:23:00Z">
                    <w:rPr>
                      <w:rFonts w:ascii="-webkit-standard" w:hAnsi="-webkit-standard"/>
                    </w:rPr>
                  </w:rPrChange>
                </w:rPr>
                <w:delText>Save(Boolean force)</w:delText>
              </w:r>
            </w:del>
          </w:p>
          <w:p w14:paraId="58C82F87" w14:textId="00E74D0C" w:rsidR="00667B59" w:rsidRPr="00B00560" w:rsidDel="00145569" w:rsidRDefault="00667B59" w:rsidP="00667B59">
            <w:pPr>
              <w:rPr>
                <w:del w:id="2601" w:author="Matt Mitchell" w:date="2019-04-14T14:27:00Z"/>
                <w:rPrChange w:id="2602" w:author="Matt Mitchell" w:date="2019-04-14T14:23:00Z">
                  <w:rPr>
                    <w:del w:id="2603" w:author="Matt Mitchell" w:date="2019-04-14T14:27:00Z"/>
                    <w:rFonts w:ascii="-webkit-standard" w:hAnsi="-webkit-standard"/>
                  </w:rPr>
                </w:rPrChange>
              </w:rPr>
            </w:pPr>
            <w:del w:id="2604" w:author="Matt Mitchell" w:date="2019-04-14T14:27:00Z">
              <w:r w:rsidRPr="00B00560" w:rsidDel="00145569">
                <w:rPr>
                  <w:rPrChange w:id="2605" w:author="Matt Mitchell" w:date="2019-04-14T14:23:00Z">
                    <w:rPr>
                      <w:rFonts w:ascii="-webkit-standard" w:hAnsi="-webkit-standard"/>
                    </w:rPr>
                  </w:rPrChange>
                </w:rPr>
                <w:delText>Save(String path, Boolean force)</w:delText>
              </w:r>
            </w:del>
          </w:p>
          <w:p w14:paraId="203CB4DC" w14:textId="032FA1E0" w:rsidR="00667B59" w:rsidRPr="00B00560" w:rsidDel="00145569" w:rsidRDefault="00667B59" w:rsidP="00667B59">
            <w:pPr>
              <w:rPr>
                <w:del w:id="2606" w:author="Matt Mitchell" w:date="2019-04-14T14:27:00Z"/>
                <w:rPrChange w:id="2607" w:author="Matt Mitchell" w:date="2019-04-14T14:23:00Z">
                  <w:rPr>
                    <w:del w:id="2608" w:author="Matt Mitchell" w:date="2019-04-14T14:27:00Z"/>
                    <w:rFonts w:ascii="-webkit-standard" w:hAnsi="-webkit-standard"/>
                  </w:rPr>
                </w:rPrChange>
              </w:rPr>
            </w:pPr>
            <w:del w:id="2609" w:author="Matt Mitchell" w:date="2019-04-14T14:27:00Z">
              <w:r w:rsidRPr="00B00560" w:rsidDel="00145569">
                <w:rPr>
                  <w:rPrChange w:id="2610" w:author="Matt Mitchell" w:date="2019-04-14T14:23:00Z">
                    <w:rPr>
                      <w:rFonts w:ascii="-webkit-standard" w:hAnsi="-webkit-standard"/>
                    </w:rPr>
                  </w:rPrChange>
                </w:rPr>
                <w:delText>Load()</w:delText>
              </w:r>
            </w:del>
          </w:p>
          <w:p w14:paraId="77DC89EE" w14:textId="1FEF758C" w:rsidR="00667B59" w:rsidRPr="00B00560" w:rsidDel="00145569" w:rsidRDefault="00667B59" w:rsidP="00667B59">
            <w:pPr>
              <w:rPr>
                <w:del w:id="2611" w:author="Matt Mitchell" w:date="2019-04-14T14:27:00Z"/>
                <w:rPrChange w:id="2612" w:author="Matt Mitchell" w:date="2019-04-14T14:23:00Z">
                  <w:rPr>
                    <w:del w:id="2613" w:author="Matt Mitchell" w:date="2019-04-14T14:27:00Z"/>
                    <w:rFonts w:ascii="-webkit-standard" w:hAnsi="-webkit-standard"/>
                  </w:rPr>
                </w:rPrChange>
              </w:rPr>
            </w:pPr>
            <w:del w:id="2614" w:author="Matt Mitchell" w:date="2019-04-14T14:27:00Z">
              <w:r w:rsidRPr="00B00560" w:rsidDel="00145569">
                <w:rPr>
                  <w:rPrChange w:id="2615" w:author="Matt Mitchell" w:date="2019-04-14T14:23:00Z">
                    <w:rPr>
                      <w:rFonts w:ascii="-webkit-standard" w:hAnsi="-webkit-standard"/>
                    </w:rPr>
                  </w:rPrChange>
                </w:rPr>
                <w:delText>getAllUserAccounts() List&lt;UserAccount&gt;</w:delText>
              </w:r>
            </w:del>
          </w:p>
          <w:p w14:paraId="121E971A" w14:textId="20DDC1C4" w:rsidR="00667B59" w:rsidRPr="00B00560" w:rsidDel="00145569" w:rsidRDefault="00667B59" w:rsidP="00667B59">
            <w:pPr>
              <w:rPr>
                <w:del w:id="2616" w:author="Matt Mitchell" w:date="2019-04-14T14:27:00Z"/>
                <w:rPrChange w:id="2617" w:author="Matt Mitchell" w:date="2019-04-14T14:23:00Z">
                  <w:rPr>
                    <w:del w:id="2618" w:author="Matt Mitchell" w:date="2019-04-14T14:27:00Z"/>
                    <w:rFonts w:ascii="-webkit-standard" w:hAnsi="-webkit-standard"/>
                  </w:rPr>
                </w:rPrChange>
              </w:rPr>
            </w:pPr>
            <w:del w:id="2619" w:author="Matt Mitchell" w:date="2019-04-14T14:27:00Z">
              <w:r w:rsidRPr="00B00560" w:rsidDel="00145569">
                <w:rPr>
                  <w:rPrChange w:id="2620" w:author="Matt Mitchell" w:date="2019-04-14T14:23:00Z">
                    <w:rPr>
                      <w:rFonts w:ascii="-webkit-standard" w:hAnsi="-webkit-standard"/>
                    </w:rPr>
                  </w:rPrChange>
                </w:rPr>
                <w:delText>findAllBankAccountsForUser(account : User)</w:delText>
              </w:r>
            </w:del>
          </w:p>
          <w:p w14:paraId="7B52B595" w14:textId="3E6CC419" w:rsidR="00667B59" w:rsidRPr="00B00560" w:rsidDel="00145569" w:rsidRDefault="00667B59" w:rsidP="00667B59">
            <w:pPr>
              <w:rPr>
                <w:del w:id="2621" w:author="Matt Mitchell" w:date="2019-04-14T14:27:00Z"/>
                <w:rPrChange w:id="2622" w:author="Matt Mitchell" w:date="2019-04-14T14:23:00Z">
                  <w:rPr>
                    <w:del w:id="2623" w:author="Matt Mitchell" w:date="2019-04-14T14:27:00Z"/>
                    <w:rFonts w:ascii="-webkit-standard" w:hAnsi="-webkit-standard"/>
                  </w:rPr>
                </w:rPrChange>
              </w:rPr>
            </w:pPr>
            <w:del w:id="2624" w:author="Matt Mitchell" w:date="2019-04-14T14:27:00Z">
              <w:r w:rsidRPr="00B00560" w:rsidDel="00145569">
                <w:rPr>
                  <w:rPrChange w:id="2625" w:author="Matt Mitchell" w:date="2019-04-14T14:23:00Z">
                    <w:rPr>
                      <w:rFonts w:ascii="-webkit-standard" w:hAnsi="-webkit-standard"/>
                    </w:rPr>
                  </w:rPrChange>
                </w:rPr>
                <w:delText>findUserAccount ( userName : String) : UserAccount</w:delText>
              </w:r>
            </w:del>
          </w:p>
          <w:p w14:paraId="4F5E40CE" w14:textId="7051E8E4" w:rsidR="00667B59" w:rsidRPr="00B00560" w:rsidDel="00145569" w:rsidRDefault="00667B59" w:rsidP="00667B59">
            <w:pPr>
              <w:rPr>
                <w:del w:id="2626" w:author="Matt Mitchell" w:date="2019-04-14T14:27:00Z"/>
                <w:rPrChange w:id="2627" w:author="Matt Mitchell" w:date="2019-04-14T14:23:00Z">
                  <w:rPr>
                    <w:del w:id="2628" w:author="Matt Mitchell" w:date="2019-04-14T14:27:00Z"/>
                    <w:rFonts w:ascii="-webkit-standard" w:hAnsi="-webkit-standard"/>
                  </w:rPr>
                </w:rPrChange>
              </w:rPr>
            </w:pPr>
            <w:del w:id="2629" w:author="Matt Mitchell" w:date="2019-04-14T14:27:00Z">
              <w:r w:rsidRPr="00B00560" w:rsidDel="00145569">
                <w:rPr>
                  <w:rPrChange w:id="2630" w:author="Matt Mitchell" w:date="2019-04-14T14:23:00Z">
                    <w:rPr>
                      <w:rFonts w:ascii="-webkit-standard" w:hAnsi="-webkit-standard"/>
                    </w:rPr>
                  </w:rPrChange>
                </w:rPr>
                <w:delText>addUserAccount( account : UserAccount)</w:delText>
              </w:r>
            </w:del>
          </w:p>
          <w:p w14:paraId="2E280846" w14:textId="3932EDCC" w:rsidR="00667B59" w:rsidRPr="00B00560" w:rsidDel="00145569" w:rsidRDefault="00667B59" w:rsidP="00667B59">
            <w:pPr>
              <w:rPr>
                <w:del w:id="2631" w:author="Matt Mitchell" w:date="2019-04-14T14:27:00Z"/>
                <w:rPrChange w:id="2632" w:author="Matt Mitchell" w:date="2019-04-14T14:23:00Z">
                  <w:rPr>
                    <w:del w:id="2633" w:author="Matt Mitchell" w:date="2019-04-14T14:27:00Z"/>
                    <w:rFonts w:ascii="-webkit-standard" w:hAnsi="-webkit-standard"/>
                  </w:rPr>
                </w:rPrChange>
              </w:rPr>
            </w:pPr>
            <w:del w:id="2634" w:author="Matt Mitchell" w:date="2019-04-14T14:27:00Z">
              <w:r w:rsidRPr="00B00560" w:rsidDel="00145569">
                <w:rPr>
                  <w:rPrChange w:id="2635" w:author="Matt Mitchell" w:date="2019-04-14T14:23:00Z">
                    <w:rPr>
                      <w:rFonts w:ascii="-webkit-standard" w:hAnsi="-webkit-standard"/>
                    </w:rPr>
                  </w:rPrChange>
                </w:rPr>
                <w:delText>addBankAccount(account : BankAccount)</w:delText>
              </w:r>
            </w:del>
          </w:p>
          <w:p w14:paraId="325F5DCE" w14:textId="3E196F1E" w:rsidR="00667B59" w:rsidRPr="00B00560" w:rsidDel="00145569" w:rsidRDefault="00667B59" w:rsidP="00667B59">
            <w:pPr>
              <w:rPr>
                <w:del w:id="2636" w:author="Matt Mitchell" w:date="2019-04-14T14:27:00Z"/>
                <w:rPrChange w:id="2637" w:author="Matt Mitchell" w:date="2019-04-14T14:23:00Z">
                  <w:rPr>
                    <w:del w:id="2638" w:author="Matt Mitchell" w:date="2019-04-14T14:27:00Z"/>
                    <w:rFonts w:ascii="-webkit-standard" w:hAnsi="-webkit-standard"/>
                  </w:rPr>
                </w:rPrChange>
              </w:rPr>
            </w:pPr>
            <w:del w:id="2639" w:author="Matt Mitchell" w:date="2019-04-14T14:27:00Z">
              <w:r w:rsidRPr="00B00560" w:rsidDel="00145569">
                <w:rPr>
                  <w:rPrChange w:id="2640" w:author="Matt Mitchell" w:date="2019-04-14T14:23:00Z">
                    <w:rPr>
                      <w:rFonts w:ascii="-webkit-standard" w:hAnsi="-webkit-standard"/>
                    </w:rPr>
                  </w:rPrChange>
                </w:rPr>
                <w:delText>addTransaction(transaction : Transaction)</w:delText>
              </w:r>
            </w:del>
          </w:p>
          <w:p w14:paraId="7416F759" w14:textId="5CBF0B59" w:rsidR="00667B59" w:rsidRPr="00B00560" w:rsidDel="00145569" w:rsidRDefault="00667B59" w:rsidP="00667B59">
            <w:pPr>
              <w:rPr>
                <w:del w:id="2641" w:author="Matt Mitchell" w:date="2019-04-14T14:27:00Z"/>
                <w:rPrChange w:id="2642" w:author="Matt Mitchell" w:date="2019-04-14T14:23:00Z">
                  <w:rPr>
                    <w:del w:id="2643" w:author="Matt Mitchell" w:date="2019-04-14T14:27:00Z"/>
                    <w:rFonts w:ascii="-webkit-standard" w:hAnsi="-webkit-standard"/>
                  </w:rPr>
                </w:rPrChange>
              </w:rPr>
            </w:pPr>
            <w:del w:id="2644" w:author="Matt Mitchell" w:date="2019-04-14T14:27:00Z">
              <w:r w:rsidRPr="00B00560" w:rsidDel="00145569">
                <w:rPr>
                  <w:rPrChange w:id="2645" w:author="Matt Mitchell" w:date="2019-04-14T14:23:00Z">
                    <w:rPr>
                      <w:rFonts w:ascii="-webkit-standard" w:hAnsi="-webkit-standard"/>
                    </w:rPr>
                  </w:rPrChange>
                </w:rPr>
                <w:delText>addUserAccount(UserAccount : account)</w:delText>
              </w:r>
            </w:del>
          </w:p>
          <w:p w14:paraId="41C063C7" w14:textId="6C8FD1B8" w:rsidR="00667B59" w:rsidRPr="00B00560" w:rsidDel="00145569" w:rsidRDefault="00667B59" w:rsidP="00667B59">
            <w:pPr>
              <w:rPr>
                <w:del w:id="2646" w:author="Matt Mitchell" w:date="2019-04-14T14:27:00Z"/>
                <w:rPrChange w:id="2647" w:author="Matt Mitchell" w:date="2019-04-14T14:23:00Z">
                  <w:rPr>
                    <w:del w:id="2648" w:author="Matt Mitchell" w:date="2019-04-14T14:27:00Z"/>
                    <w:rFonts w:ascii="-webkit-standard" w:hAnsi="-webkit-standard"/>
                  </w:rPr>
                </w:rPrChange>
              </w:rPr>
            </w:pPr>
            <w:del w:id="2649" w:author="Matt Mitchell" w:date="2019-04-14T14:27:00Z">
              <w:r w:rsidRPr="00B00560" w:rsidDel="00145569">
                <w:rPr>
                  <w:rPrChange w:id="2650" w:author="Matt Mitchell" w:date="2019-04-14T14:23:00Z">
                    <w:rPr>
                      <w:rFonts w:ascii="-webkit-standard" w:hAnsi="-webkit-standard"/>
                    </w:rPr>
                  </w:rPrChange>
                </w:rPr>
                <w:delText>ReadFile(String : path)</w:delText>
              </w:r>
            </w:del>
          </w:p>
          <w:p w14:paraId="23C875F6" w14:textId="746919E0" w:rsidR="00667B59" w:rsidRPr="00B00560" w:rsidDel="002234BE" w:rsidRDefault="00667B59" w:rsidP="00667B59">
            <w:pPr>
              <w:rPr>
                <w:del w:id="2651" w:author="Matt Mitchell" w:date="2019-04-14T16:02:00Z"/>
              </w:rPr>
            </w:pPr>
            <w:del w:id="2652" w:author="Matt Mitchell" w:date="2019-04-14T14:27:00Z">
              <w:r w:rsidRPr="00B00560" w:rsidDel="00145569">
                <w:rPr>
                  <w:rPrChange w:id="2653" w:author="Matt Mitchell" w:date="2019-04-14T14:23:00Z">
                    <w:rPr>
                      <w:rFonts w:ascii="-webkit-standard" w:hAnsi="-webkit-standard"/>
                    </w:rPr>
                  </w:rPrChange>
                </w:rPr>
                <w:delText>WriteFile(String : path)</w:delText>
              </w:r>
            </w:del>
          </w:p>
        </w:tc>
      </w:tr>
      <w:tr w:rsidR="00667B59" w:rsidRPr="00B00560" w:rsidDel="002234BE" w14:paraId="0B2D541D" w14:textId="174260AD" w:rsidTr="00E15115">
        <w:tblPrEx>
          <w:tblPrExChange w:id="2654" w:author="Matt Mitchell" w:date="2019-04-14T16:41:00Z">
            <w:tblPrEx>
              <w:tblW w:w="13225" w:type="dxa"/>
            </w:tblPrEx>
          </w:tblPrExChange>
        </w:tblPrEx>
        <w:trPr>
          <w:del w:id="2655" w:author="Matt Mitchell" w:date="2019-04-14T16:02:00Z"/>
          <w:trPrChange w:id="2656" w:author="Matt Mitchell" w:date="2019-04-14T16:41:00Z">
            <w:trPr>
              <w:gridAfter w:val="0"/>
            </w:trPr>
          </w:trPrChange>
        </w:trPr>
        <w:tc>
          <w:tcPr>
            <w:tcW w:w="2785" w:type="dxa"/>
            <w:tcPrChange w:id="2657" w:author="Matt Mitchell" w:date="2019-04-14T16:41:00Z">
              <w:tcPr>
                <w:tcW w:w="3235" w:type="dxa"/>
                <w:gridSpan w:val="3"/>
              </w:tcPr>
            </w:tcPrChange>
          </w:tcPr>
          <w:p w14:paraId="3ECE1E08" w14:textId="09E94961" w:rsidR="00667B59" w:rsidRPr="00B00560" w:rsidDel="002234BE" w:rsidRDefault="00667B59" w:rsidP="00667B59">
            <w:pPr>
              <w:rPr>
                <w:del w:id="2658" w:author="Matt Mitchell" w:date="2019-04-14T16:02:00Z"/>
                <w:rPrChange w:id="2659" w:author="Matt Mitchell" w:date="2019-04-14T14:23:00Z">
                  <w:rPr>
                    <w:del w:id="2660" w:author="Matt Mitchell" w:date="2019-04-14T16:02:00Z"/>
                    <w:b/>
                    <w:color w:val="5B9BD5" w:themeColor="accent5"/>
                  </w:rPr>
                </w:rPrChange>
              </w:rPr>
            </w:pPr>
            <w:del w:id="2661" w:author="Matt Mitchell" w:date="2019-04-14T14:40:00Z">
              <w:r w:rsidRPr="00B00560" w:rsidDel="005840A4">
                <w:rPr>
                  <w:rPrChange w:id="2662" w:author="Matt Mitchell" w:date="2019-04-14T14:23:00Z">
                    <w:rPr>
                      <w:rFonts w:ascii="-webkit-standard" w:hAnsi="-webkit-standard"/>
                      <w:b/>
                      <w:color w:val="5B9BD5" w:themeColor="accent5"/>
                    </w:rPr>
                  </w:rPrChange>
                </w:rPr>
                <w:delText>UserAccount.java</w:delText>
              </w:r>
            </w:del>
          </w:p>
        </w:tc>
        <w:tc>
          <w:tcPr>
            <w:tcW w:w="7110" w:type="dxa"/>
            <w:gridSpan w:val="2"/>
            <w:tcPrChange w:id="2663" w:author="Matt Mitchell" w:date="2019-04-14T16:41:00Z">
              <w:tcPr>
                <w:tcW w:w="6660" w:type="dxa"/>
                <w:gridSpan w:val="5"/>
              </w:tcPr>
            </w:tcPrChange>
          </w:tcPr>
          <w:p w14:paraId="1ABBB491" w14:textId="75A07BDD" w:rsidR="00667B59" w:rsidRPr="00B00560" w:rsidDel="005840A4" w:rsidRDefault="00667B59" w:rsidP="00667B59">
            <w:pPr>
              <w:rPr>
                <w:del w:id="2664" w:author="Matt Mitchell" w:date="2019-04-14T14:40:00Z"/>
                <w:rPrChange w:id="2665" w:author="Matt Mitchell" w:date="2019-04-14T14:23:00Z">
                  <w:rPr>
                    <w:del w:id="2666" w:author="Matt Mitchell" w:date="2019-04-14T14:40:00Z"/>
                    <w:rFonts w:ascii="-webkit-standard" w:hAnsi="-webkit-standard"/>
                  </w:rPr>
                </w:rPrChange>
              </w:rPr>
            </w:pPr>
            <w:del w:id="2667" w:author="Matt Mitchell" w:date="2019-04-14T14:40:00Z">
              <w:r w:rsidRPr="00B00560" w:rsidDel="005840A4">
                <w:rPr>
                  <w:rPrChange w:id="2668" w:author="Matt Mitchell" w:date="2019-04-14T14:23:00Z">
                    <w:rPr>
                      <w:rFonts w:ascii="-webkit-standard" w:hAnsi="-webkit-standard"/>
                    </w:rPr>
                  </w:rPrChange>
                </w:rPr>
                <w:delText>UserAccount()</w:delText>
              </w:r>
            </w:del>
          </w:p>
          <w:p w14:paraId="77264887" w14:textId="6B2A4880" w:rsidR="00667B59" w:rsidRPr="00B00560" w:rsidDel="005840A4" w:rsidRDefault="00667B59" w:rsidP="00667B59">
            <w:pPr>
              <w:rPr>
                <w:del w:id="2669" w:author="Matt Mitchell" w:date="2019-04-14T14:40:00Z"/>
                <w:rPrChange w:id="2670" w:author="Matt Mitchell" w:date="2019-04-14T14:23:00Z">
                  <w:rPr>
                    <w:del w:id="2671" w:author="Matt Mitchell" w:date="2019-04-14T14:40:00Z"/>
                    <w:rFonts w:ascii="-webkit-standard" w:hAnsi="-webkit-standard"/>
                  </w:rPr>
                </w:rPrChange>
              </w:rPr>
            </w:pPr>
            <w:del w:id="2672" w:author="Matt Mitchell" w:date="2019-04-14T14:40:00Z">
              <w:r w:rsidRPr="00B00560" w:rsidDel="005840A4">
                <w:rPr>
                  <w:rPrChange w:id="2673" w:author="Matt Mitchell" w:date="2019-04-14T14:23:00Z">
                    <w:rPr>
                      <w:rFonts w:ascii="-webkit-standard" w:hAnsi="-webkit-standard"/>
                    </w:rPr>
                  </w:rPrChange>
                </w:rPr>
                <w:delText>getFirstName()</w:delText>
              </w:r>
            </w:del>
          </w:p>
          <w:p w14:paraId="46881328" w14:textId="4EFBB53D" w:rsidR="00667B59" w:rsidRPr="00B00560" w:rsidDel="005840A4" w:rsidRDefault="00667B59" w:rsidP="00667B59">
            <w:pPr>
              <w:rPr>
                <w:del w:id="2674" w:author="Matt Mitchell" w:date="2019-04-14T14:40:00Z"/>
                <w:rPrChange w:id="2675" w:author="Matt Mitchell" w:date="2019-04-14T14:23:00Z">
                  <w:rPr>
                    <w:del w:id="2676" w:author="Matt Mitchell" w:date="2019-04-14T14:40:00Z"/>
                    <w:rFonts w:ascii="-webkit-standard" w:hAnsi="-webkit-standard"/>
                  </w:rPr>
                </w:rPrChange>
              </w:rPr>
            </w:pPr>
            <w:del w:id="2677" w:author="Matt Mitchell" w:date="2019-04-14T14:40:00Z">
              <w:r w:rsidRPr="00B00560" w:rsidDel="005840A4">
                <w:rPr>
                  <w:rPrChange w:id="2678" w:author="Matt Mitchell" w:date="2019-04-14T14:23:00Z">
                    <w:rPr>
                      <w:rFonts w:ascii="-webkit-standard" w:hAnsi="-webkit-standard"/>
                    </w:rPr>
                  </w:rPrChange>
                </w:rPr>
                <w:delText>setFirstName()</w:delText>
              </w:r>
            </w:del>
          </w:p>
          <w:p w14:paraId="209A2D69" w14:textId="1AF73E0B" w:rsidR="00667B59" w:rsidRPr="00B00560" w:rsidDel="005840A4" w:rsidRDefault="00667B59" w:rsidP="00667B59">
            <w:pPr>
              <w:rPr>
                <w:del w:id="2679" w:author="Matt Mitchell" w:date="2019-04-14T14:40:00Z"/>
                <w:rPrChange w:id="2680" w:author="Matt Mitchell" w:date="2019-04-14T14:23:00Z">
                  <w:rPr>
                    <w:del w:id="2681" w:author="Matt Mitchell" w:date="2019-04-14T14:40:00Z"/>
                    <w:rFonts w:ascii="-webkit-standard" w:hAnsi="-webkit-standard"/>
                  </w:rPr>
                </w:rPrChange>
              </w:rPr>
            </w:pPr>
            <w:del w:id="2682" w:author="Matt Mitchell" w:date="2019-04-14T14:40:00Z">
              <w:r w:rsidRPr="00B00560" w:rsidDel="005840A4">
                <w:rPr>
                  <w:rPrChange w:id="2683" w:author="Matt Mitchell" w:date="2019-04-14T14:23:00Z">
                    <w:rPr>
                      <w:rFonts w:ascii="-webkit-standard" w:hAnsi="-webkit-standard"/>
                    </w:rPr>
                  </w:rPrChange>
                </w:rPr>
                <w:delText>getLastName()</w:delText>
              </w:r>
            </w:del>
          </w:p>
          <w:p w14:paraId="02C1E536" w14:textId="0887CA17" w:rsidR="00667B59" w:rsidRPr="00B00560" w:rsidDel="005840A4" w:rsidRDefault="00667B59" w:rsidP="00667B59">
            <w:pPr>
              <w:rPr>
                <w:del w:id="2684" w:author="Matt Mitchell" w:date="2019-04-14T14:40:00Z"/>
                <w:rPrChange w:id="2685" w:author="Matt Mitchell" w:date="2019-04-14T14:23:00Z">
                  <w:rPr>
                    <w:del w:id="2686" w:author="Matt Mitchell" w:date="2019-04-14T14:40:00Z"/>
                    <w:rFonts w:ascii="-webkit-standard" w:hAnsi="-webkit-standard"/>
                  </w:rPr>
                </w:rPrChange>
              </w:rPr>
            </w:pPr>
            <w:del w:id="2687" w:author="Matt Mitchell" w:date="2019-04-14T14:40:00Z">
              <w:r w:rsidRPr="00B00560" w:rsidDel="005840A4">
                <w:rPr>
                  <w:rPrChange w:id="2688" w:author="Matt Mitchell" w:date="2019-04-14T14:23:00Z">
                    <w:rPr>
                      <w:rFonts w:ascii="-webkit-standard" w:hAnsi="-webkit-standard"/>
                    </w:rPr>
                  </w:rPrChange>
                </w:rPr>
                <w:delText>setLastName()</w:delText>
              </w:r>
            </w:del>
          </w:p>
          <w:p w14:paraId="4E6A3D1C" w14:textId="7BCC84A1" w:rsidR="00667B59" w:rsidRPr="00B00560" w:rsidDel="005840A4" w:rsidRDefault="00667B59" w:rsidP="00667B59">
            <w:pPr>
              <w:rPr>
                <w:del w:id="2689" w:author="Matt Mitchell" w:date="2019-04-14T14:40:00Z"/>
                <w:rPrChange w:id="2690" w:author="Matt Mitchell" w:date="2019-04-14T14:23:00Z">
                  <w:rPr>
                    <w:del w:id="2691" w:author="Matt Mitchell" w:date="2019-04-14T14:40:00Z"/>
                    <w:rFonts w:ascii="-webkit-standard" w:hAnsi="-webkit-standard"/>
                  </w:rPr>
                </w:rPrChange>
              </w:rPr>
            </w:pPr>
            <w:del w:id="2692" w:author="Matt Mitchell" w:date="2019-04-14T14:40:00Z">
              <w:r w:rsidRPr="00B00560" w:rsidDel="005840A4">
                <w:rPr>
                  <w:rPrChange w:id="2693" w:author="Matt Mitchell" w:date="2019-04-14T14:23:00Z">
                    <w:rPr>
                      <w:rFonts w:ascii="-webkit-standard" w:hAnsi="-webkit-standard"/>
                    </w:rPr>
                  </w:rPrChange>
                </w:rPr>
                <w:delText>getCellNumber()</w:delText>
              </w:r>
            </w:del>
          </w:p>
          <w:p w14:paraId="08370A02" w14:textId="25DC0DF3" w:rsidR="00667B59" w:rsidRPr="00B00560" w:rsidDel="005840A4" w:rsidRDefault="00667B59" w:rsidP="00667B59">
            <w:pPr>
              <w:rPr>
                <w:del w:id="2694" w:author="Matt Mitchell" w:date="2019-04-14T14:40:00Z"/>
                <w:rPrChange w:id="2695" w:author="Matt Mitchell" w:date="2019-04-14T14:23:00Z">
                  <w:rPr>
                    <w:del w:id="2696" w:author="Matt Mitchell" w:date="2019-04-14T14:40:00Z"/>
                    <w:rFonts w:ascii="-webkit-standard" w:hAnsi="-webkit-standard"/>
                  </w:rPr>
                </w:rPrChange>
              </w:rPr>
            </w:pPr>
            <w:del w:id="2697" w:author="Matt Mitchell" w:date="2019-04-14T14:40:00Z">
              <w:r w:rsidRPr="00B00560" w:rsidDel="005840A4">
                <w:rPr>
                  <w:rPrChange w:id="2698" w:author="Matt Mitchell" w:date="2019-04-14T14:23:00Z">
                    <w:rPr>
                      <w:rFonts w:ascii="-webkit-standard" w:hAnsi="-webkit-standard"/>
                    </w:rPr>
                  </w:rPrChange>
                </w:rPr>
                <w:delText>setCellNumber()</w:delText>
              </w:r>
            </w:del>
          </w:p>
          <w:p w14:paraId="702886E4" w14:textId="2DFB3EBF" w:rsidR="00667B59" w:rsidRPr="00B00560" w:rsidDel="005840A4" w:rsidRDefault="00667B59" w:rsidP="00667B59">
            <w:pPr>
              <w:rPr>
                <w:del w:id="2699" w:author="Matt Mitchell" w:date="2019-04-14T14:40:00Z"/>
                <w:rPrChange w:id="2700" w:author="Matt Mitchell" w:date="2019-04-14T14:23:00Z">
                  <w:rPr>
                    <w:del w:id="2701" w:author="Matt Mitchell" w:date="2019-04-14T14:40:00Z"/>
                    <w:rFonts w:ascii="-webkit-standard" w:hAnsi="-webkit-standard"/>
                  </w:rPr>
                </w:rPrChange>
              </w:rPr>
            </w:pPr>
            <w:del w:id="2702" w:author="Matt Mitchell" w:date="2019-04-14T14:40:00Z">
              <w:r w:rsidRPr="00B00560" w:rsidDel="005840A4">
                <w:rPr>
                  <w:rPrChange w:id="2703" w:author="Matt Mitchell" w:date="2019-04-14T14:23:00Z">
                    <w:rPr>
                      <w:rFonts w:ascii="-webkit-standard" w:hAnsi="-webkit-standard"/>
                    </w:rPr>
                  </w:rPrChange>
                </w:rPr>
                <w:delText>getEmail()</w:delText>
              </w:r>
            </w:del>
          </w:p>
          <w:p w14:paraId="59D1A321" w14:textId="760A1513" w:rsidR="00667B59" w:rsidRPr="00B00560" w:rsidDel="005840A4" w:rsidRDefault="00667B59" w:rsidP="00667B59">
            <w:pPr>
              <w:rPr>
                <w:del w:id="2704" w:author="Matt Mitchell" w:date="2019-04-14T14:40:00Z"/>
                <w:rPrChange w:id="2705" w:author="Matt Mitchell" w:date="2019-04-14T14:23:00Z">
                  <w:rPr>
                    <w:del w:id="2706" w:author="Matt Mitchell" w:date="2019-04-14T14:40:00Z"/>
                    <w:rFonts w:ascii="-webkit-standard" w:hAnsi="-webkit-standard"/>
                  </w:rPr>
                </w:rPrChange>
              </w:rPr>
            </w:pPr>
            <w:del w:id="2707" w:author="Matt Mitchell" w:date="2019-04-14T14:40:00Z">
              <w:r w:rsidRPr="00B00560" w:rsidDel="005840A4">
                <w:rPr>
                  <w:rPrChange w:id="2708" w:author="Matt Mitchell" w:date="2019-04-14T14:23:00Z">
                    <w:rPr>
                      <w:rFonts w:ascii="-webkit-standard" w:hAnsi="-webkit-standard"/>
                    </w:rPr>
                  </w:rPrChange>
                </w:rPr>
                <w:delText>setEmail()</w:delText>
              </w:r>
            </w:del>
          </w:p>
          <w:p w14:paraId="38EF74A5" w14:textId="1074DD99" w:rsidR="00667B59" w:rsidRPr="00B00560" w:rsidDel="005840A4" w:rsidRDefault="00667B59" w:rsidP="00667B59">
            <w:pPr>
              <w:rPr>
                <w:del w:id="2709" w:author="Matt Mitchell" w:date="2019-04-14T14:40:00Z"/>
                <w:rPrChange w:id="2710" w:author="Matt Mitchell" w:date="2019-04-14T14:23:00Z">
                  <w:rPr>
                    <w:del w:id="2711" w:author="Matt Mitchell" w:date="2019-04-14T14:40:00Z"/>
                    <w:rFonts w:ascii="-webkit-standard" w:hAnsi="-webkit-standard"/>
                  </w:rPr>
                </w:rPrChange>
              </w:rPr>
            </w:pPr>
            <w:del w:id="2712" w:author="Matt Mitchell" w:date="2019-04-14T14:40:00Z">
              <w:r w:rsidRPr="00B00560" w:rsidDel="005840A4">
                <w:rPr>
                  <w:rPrChange w:id="2713" w:author="Matt Mitchell" w:date="2019-04-14T14:23:00Z">
                    <w:rPr>
                      <w:rFonts w:ascii="-webkit-standard" w:hAnsi="-webkit-standard"/>
                    </w:rPr>
                  </w:rPrChange>
                </w:rPr>
                <w:delText>getUserName()</w:delText>
              </w:r>
            </w:del>
          </w:p>
          <w:p w14:paraId="4BF5F046" w14:textId="593277B4" w:rsidR="00667B59" w:rsidRPr="00B00560" w:rsidDel="005840A4" w:rsidRDefault="00667B59" w:rsidP="00667B59">
            <w:pPr>
              <w:rPr>
                <w:del w:id="2714" w:author="Matt Mitchell" w:date="2019-04-14T14:40:00Z"/>
                <w:rPrChange w:id="2715" w:author="Matt Mitchell" w:date="2019-04-14T14:23:00Z">
                  <w:rPr>
                    <w:del w:id="2716" w:author="Matt Mitchell" w:date="2019-04-14T14:40:00Z"/>
                    <w:rFonts w:ascii="-webkit-standard" w:hAnsi="-webkit-standard"/>
                  </w:rPr>
                </w:rPrChange>
              </w:rPr>
            </w:pPr>
            <w:del w:id="2717" w:author="Matt Mitchell" w:date="2019-04-14T14:40:00Z">
              <w:r w:rsidRPr="00B00560" w:rsidDel="005840A4">
                <w:rPr>
                  <w:rPrChange w:id="2718" w:author="Matt Mitchell" w:date="2019-04-14T14:23:00Z">
                    <w:rPr>
                      <w:rFonts w:ascii="-webkit-standard" w:hAnsi="-webkit-standard"/>
                    </w:rPr>
                  </w:rPrChange>
                </w:rPr>
                <w:delText>getPin()</w:delText>
              </w:r>
            </w:del>
          </w:p>
          <w:p w14:paraId="7246177D" w14:textId="769BB09E" w:rsidR="00667B59" w:rsidRPr="00B00560" w:rsidDel="005840A4" w:rsidRDefault="00667B59" w:rsidP="00667B59">
            <w:pPr>
              <w:rPr>
                <w:del w:id="2719" w:author="Matt Mitchell" w:date="2019-04-14T14:40:00Z"/>
                <w:rPrChange w:id="2720" w:author="Matt Mitchell" w:date="2019-04-14T14:23:00Z">
                  <w:rPr>
                    <w:del w:id="2721" w:author="Matt Mitchell" w:date="2019-04-14T14:40:00Z"/>
                    <w:rFonts w:ascii="-webkit-standard" w:hAnsi="-webkit-standard"/>
                  </w:rPr>
                </w:rPrChange>
              </w:rPr>
            </w:pPr>
            <w:del w:id="2722" w:author="Matt Mitchell" w:date="2019-04-14T14:40:00Z">
              <w:r w:rsidRPr="00B00560" w:rsidDel="005840A4">
                <w:rPr>
                  <w:rPrChange w:id="2723" w:author="Matt Mitchell" w:date="2019-04-14T14:23:00Z">
                    <w:rPr>
                      <w:rFonts w:ascii="-webkit-standard" w:hAnsi="-webkit-standard"/>
                    </w:rPr>
                  </w:rPrChange>
                </w:rPr>
                <w:delText>setPin()</w:delText>
              </w:r>
            </w:del>
          </w:p>
          <w:p w14:paraId="307F199C" w14:textId="4A12BFEC" w:rsidR="00667B59" w:rsidRPr="00B00560" w:rsidDel="005840A4" w:rsidRDefault="00667B59" w:rsidP="00667B59">
            <w:pPr>
              <w:rPr>
                <w:del w:id="2724" w:author="Matt Mitchell" w:date="2019-04-14T14:40:00Z"/>
                <w:rPrChange w:id="2725" w:author="Matt Mitchell" w:date="2019-04-14T14:23:00Z">
                  <w:rPr>
                    <w:del w:id="2726" w:author="Matt Mitchell" w:date="2019-04-14T14:40:00Z"/>
                    <w:rFonts w:ascii="-webkit-standard" w:hAnsi="-webkit-standard"/>
                  </w:rPr>
                </w:rPrChange>
              </w:rPr>
            </w:pPr>
            <w:del w:id="2727" w:author="Matt Mitchell" w:date="2019-04-14T14:40:00Z">
              <w:r w:rsidRPr="00B00560" w:rsidDel="005840A4">
                <w:rPr>
                  <w:rPrChange w:id="2728" w:author="Matt Mitchell" w:date="2019-04-14T14:23:00Z">
                    <w:rPr>
                      <w:rFonts w:ascii="-webkit-standard" w:hAnsi="-webkit-standard"/>
                    </w:rPr>
                  </w:rPrChange>
                </w:rPr>
                <w:delText>getCheckingAccountNumber()</w:delText>
              </w:r>
            </w:del>
          </w:p>
          <w:p w14:paraId="208A82D5" w14:textId="26E4900C" w:rsidR="00667B59" w:rsidRPr="00B00560" w:rsidDel="005840A4" w:rsidRDefault="00667B59" w:rsidP="00667B59">
            <w:pPr>
              <w:rPr>
                <w:del w:id="2729" w:author="Matt Mitchell" w:date="2019-04-14T14:40:00Z"/>
                <w:rPrChange w:id="2730" w:author="Matt Mitchell" w:date="2019-04-14T14:23:00Z">
                  <w:rPr>
                    <w:del w:id="2731" w:author="Matt Mitchell" w:date="2019-04-14T14:40:00Z"/>
                    <w:rFonts w:ascii="-webkit-standard" w:hAnsi="-webkit-standard"/>
                  </w:rPr>
                </w:rPrChange>
              </w:rPr>
            </w:pPr>
            <w:del w:id="2732" w:author="Matt Mitchell" w:date="2019-04-14T14:40:00Z">
              <w:r w:rsidRPr="00B00560" w:rsidDel="005840A4">
                <w:rPr>
                  <w:rPrChange w:id="2733" w:author="Matt Mitchell" w:date="2019-04-14T14:23:00Z">
                    <w:rPr>
                      <w:rFonts w:ascii="-webkit-standard" w:hAnsi="-webkit-standard"/>
                    </w:rPr>
                  </w:rPrChange>
                </w:rPr>
                <w:delText>setCheckingAccountNumber()</w:delText>
              </w:r>
            </w:del>
          </w:p>
          <w:p w14:paraId="306B69B9" w14:textId="512692D9" w:rsidR="00667B59" w:rsidRPr="00B00560" w:rsidDel="005840A4" w:rsidRDefault="00667B59" w:rsidP="00667B59">
            <w:pPr>
              <w:rPr>
                <w:del w:id="2734" w:author="Matt Mitchell" w:date="2019-04-14T14:40:00Z"/>
                <w:rPrChange w:id="2735" w:author="Matt Mitchell" w:date="2019-04-14T14:23:00Z">
                  <w:rPr>
                    <w:del w:id="2736" w:author="Matt Mitchell" w:date="2019-04-14T14:40:00Z"/>
                    <w:rFonts w:ascii="-webkit-standard" w:hAnsi="-webkit-standard"/>
                  </w:rPr>
                </w:rPrChange>
              </w:rPr>
            </w:pPr>
            <w:del w:id="2737" w:author="Matt Mitchell" w:date="2019-04-14T14:40:00Z">
              <w:r w:rsidRPr="00B00560" w:rsidDel="005840A4">
                <w:rPr>
                  <w:rPrChange w:id="2738" w:author="Matt Mitchell" w:date="2019-04-14T14:23:00Z">
                    <w:rPr>
                      <w:rFonts w:ascii="-webkit-standard" w:hAnsi="-webkit-standard"/>
                    </w:rPr>
                  </w:rPrChange>
                </w:rPr>
                <w:delText>getCheckingAccountBalance()</w:delText>
              </w:r>
            </w:del>
          </w:p>
          <w:p w14:paraId="6C24F4E7" w14:textId="5C7A70E2" w:rsidR="00667B59" w:rsidRPr="00B00560" w:rsidDel="005840A4" w:rsidRDefault="00667B59" w:rsidP="00667B59">
            <w:pPr>
              <w:rPr>
                <w:del w:id="2739" w:author="Matt Mitchell" w:date="2019-04-14T14:40:00Z"/>
                <w:rPrChange w:id="2740" w:author="Matt Mitchell" w:date="2019-04-14T14:23:00Z">
                  <w:rPr>
                    <w:del w:id="2741" w:author="Matt Mitchell" w:date="2019-04-14T14:40:00Z"/>
                    <w:rFonts w:ascii="-webkit-standard" w:hAnsi="-webkit-standard"/>
                  </w:rPr>
                </w:rPrChange>
              </w:rPr>
            </w:pPr>
            <w:del w:id="2742" w:author="Matt Mitchell" w:date="2019-04-14T14:40:00Z">
              <w:r w:rsidRPr="00B00560" w:rsidDel="005840A4">
                <w:rPr>
                  <w:rPrChange w:id="2743" w:author="Matt Mitchell" w:date="2019-04-14T14:23:00Z">
                    <w:rPr>
                      <w:rFonts w:ascii="-webkit-standard" w:hAnsi="-webkit-standard"/>
                    </w:rPr>
                  </w:rPrChange>
                </w:rPr>
                <w:delText xml:space="preserve"> setCheckingAccountBalance()</w:delText>
              </w:r>
            </w:del>
          </w:p>
          <w:p w14:paraId="5775E697" w14:textId="7AC39E9E" w:rsidR="00667B59" w:rsidRPr="00B00560" w:rsidDel="005840A4" w:rsidRDefault="00667B59" w:rsidP="00667B59">
            <w:pPr>
              <w:rPr>
                <w:del w:id="2744" w:author="Matt Mitchell" w:date="2019-04-14T14:40:00Z"/>
                <w:rPrChange w:id="2745" w:author="Matt Mitchell" w:date="2019-04-14T14:23:00Z">
                  <w:rPr>
                    <w:del w:id="2746" w:author="Matt Mitchell" w:date="2019-04-14T14:40:00Z"/>
                    <w:rFonts w:ascii="-webkit-standard" w:hAnsi="-webkit-standard"/>
                  </w:rPr>
                </w:rPrChange>
              </w:rPr>
            </w:pPr>
            <w:del w:id="2747" w:author="Matt Mitchell" w:date="2019-04-14T14:40:00Z">
              <w:r w:rsidRPr="00B00560" w:rsidDel="005840A4">
                <w:rPr>
                  <w:rPrChange w:id="2748" w:author="Matt Mitchell" w:date="2019-04-14T14:23:00Z">
                    <w:rPr>
                      <w:rFonts w:ascii="-webkit-standard" w:hAnsi="-webkit-standard"/>
                    </w:rPr>
                  </w:rPrChange>
                </w:rPr>
                <w:delText>getSavingsAccountNumber()</w:delText>
              </w:r>
            </w:del>
          </w:p>
          <w:p w14:paraId="3822E51F" w14:textId="1850E47E" w:rsidR="00667B59" w:rsidRPr="00B00560" w:rsidDel="005840A4" w:rsidRDefault="00667B59" w:rsidP="00667B59">
            <w:pPr>
              <w:rPr>
                <w:del w:id="2749" w:author="Matt Mitchell" w:date="2019-04-14T14:40:00Z"/>
                <w:rPrChange w:id="2750" w:author="Matt Mitchell" w:date="2019-04-14T14:23:00Z">
                  <w:rPr>
                    <w:del w:id="2751" w:author="Matt Mitchell" w:date="2019-04-14T14:40:00Z"/>
                    <w:rFonts w:ascii="-webkit-standard" w:hAnsi="-webkit-standard"/>
                  </w:rPr>
                </w:rPrChange>
              </w:rPr>
            </w:pPr>
            <w:del w:id="2752" w:author="Matt Mitchell" w:date="2019-04-14T14:40:00Z">
              <w:r w:rsidRPr="00B00560" w:rsidDel="005840A4">
                <w:rPr>
                  <w:rPrChange w:id="2753" w:author="Matt Mitchell" w:date="2019-04-14T14:23:00Z">
                    <w:rPr>
                      <w:rFonts w:ascii="-webkit-standard" w:hAnsi="-webkit-standard"/>
                    </w:rPr>
                  </w:rPrChange>
                </w:rPr>
                <w:delText>setSavingsAccountNumber()</w:delText>
              </w:r>
            </w:del>
          </w:p>
          <w:p w14:paraId="4342640D" w14:textId="1125B231" w:rsidR="00667B59" w:rsidRPr="00B00560" w:rsidDel="005840A4" w:rsidRDefault="00667B59" w:rsidP="00667B59">
            <w:pPr>
              <w:rPr>
                <w:del w:id="2754" w:author="Matt Mitchell" w:date="2019-04-14T14:40:00Z"/>
                <w:rPrChange w:id="2755" w:author="Matt Mitchell" w:date="2019-04-14T14:23:00Z">
                  <w:rPr>
                    <w:del w:id="2756" w:author="Matt Mitchell" w:date="2019-04-14T14:40:00Z"/>
                    <w:rFonts w:ascii="-webkit-standard" w:hAnsi="-webkit-standard"/>
                  </w:rPr>
                </w:rPrChange>
              </w:rPr>
            </w:pPr>
            <w:del w:id="2757" w:author="Matt Mitchell" w:date="2019-04-14T14:40:00Z">
              <w:r w:rsidRPr="00B00560" w:rsidDel="005840A4">
                <w:rPr>
                  <w:rPrChange w:id="2758" w:author="Matt Mitchell" w:date="2019-04-14T14:23:00Z">
                    <w:rPr>
                      <w:rFonts w:ascii="-webkit-standard" w:hAnsi="-webkit-standard"/>
                    </w:rPr>
                  </w:rPrChange>
                </w:rPr>
                <w:delText>getSavingsAccountBalance()</w:delText>
              </w:r>
            </w:del>
          </w:p>
          <w:p w14:paraId="4BA57E84" w14:textId="0717D309" w:rsidR="00667B59" w:rsidRPr="00B00560" w:rsidDel="005840A4" w:rsidRDefault="00667B59" w:rsidP="00667B59">
            <w:pPr>
              <w:rPr>
                <w:del w:id="2759" w:author="Matt Mitchell" w:date="2019-04-14T14:40:00Z"/>
                <w:rPrChange w:id="2760" w:author="Matt Mitchell" w:date="2019-04-14T14:23:00Z">
                  <w:rPr>
                    <w:del w:id="2761" w:author="Matt Mitchell" w:date="2019-04-14T14:40:00Z"/>
                    <w:rFonts w:ascii="-webkit-standard" w:hAnsi="-webkit-standard"/>
                  </w:rPr>
                </w:rPrChange>
              </w:rPr>
            </w:pPr>
            <w:del w:id="2762" w:author="Matt Mitchell" w:date="2019-04-14T14:40:00Z">
              <w:r w:rsidRPr="00B00560" w:rsidDel="005840A4">
                <w:rPr>
                  <w:rPrChange w:id="2763" w:author="Matt Mitchell" w:date="2019-04-14T14:23:00Z">
                    <w:rPr>
                      <w:rFonts w:ascii="-webkit-standard" w:hAnsi="-webkit-standard"/>
                    </w:rPr>
                  </w:rPrChange>
                </w:rPr>
                <w:delText>setSavingsAccountBalance()</w:delText>
              </w:r>
            </w:del>
          </w:p>
          <w:p w14:paraId="0DB37E38" w14:textId="17F8158C" w:rsidR="00667B59" w:rsidRPr="00B00560" w:rsidDel="005840A4" w:rsidRDefault="00667B59" w:rsidP="00667B59">
            <w:pPr>
              <w:rPr>
                <w:del w:id="2764" w:author="Matt Mitchell" w:date="2019-04-14T14:40:00Z"/>
                <w:rPrChange w:id="2765" w:author="Matt Mitchell" w:date="2019-04-14T14:23:00Z">
                  <w:rPr>
                    <w:del w:id="2766" w:author="Matt Mitchell" w:date="2019-04-14T14:40:00Z"/>
                    <w:rFonts w:ascii="-webkit-standard" w:hAnsi="-webkit-standard"/>
                  </w:rPr>
                </w:rPrChange>
              </w:rPr>
            </w:pPr>
            <w:del w:id="2767" w:author="Matt Mitchell" w:date="2019-04-14T14:40:00Z">
              <w:r w:rsidRPr="00B00560" w:rsidDel="005840A4">
                <w:rPr>
                  <w:rPrChange w:id="2768" w:author="Matt Mitchell" w:date="2019-04-14T14:23:00Z">
                    <w:rPr>
                      <w:rFonts w:ascii="-webkit-standard" w:hAnsi="-webkit-standard"/>
                    </w:rPr>
                  </w:rPrChange>
                </w:rPr>
                <w:delText>getTransactionHistory()</w:delText>
              </w:r>
            </w:del>
          </w:p>
          <w:p w14:paraId="2DCD7B74" w14:textId="1D36881A" w:rsidR="00667B59" w:rsidRPr="00B00560" w:rsidDel="005840A4" w:rsidRDefault="00667B59" w:rsidP="00667B59">
            <w:pPr>
              <w:rPr>
                <w:del w:id="2769" w:author="Matt Mitchell" w:date="2019-04-14T14:40:00Z"/>
                <w:rPrChange w:id="2770" w:author="Matt Mitchell" w:date="2019-04-14T14:23:00Z">
                  <w:rPr>
                    <w:del w:id="2771" w:author="Matt Mitchell" w:date="2019-04-14T14:40:00Z"/>
                    <w:rFonts w:ascii="-webkit-standard" w:hAnsi="-webkit-standard"/>
                  </w:rPr>
                </w:rPrChange>
              </w:rPr>
            </w:pPr>
            <w:del w:id="2772" w:author="Matt Mitchell" w:date="2019-04-14T14:40:00Z">
              <w:r w:rsidRPr="00B00560" w:rsidDel="005840A4">
                <w:rPr>
                  <w:rPrChange w:id="2773" w:author="Matt Mitchell" w:date="2019-04-14T14:23:00Z">
                    <w:rPr>
                      <w:rFonts w:ascii="-webkit-standard" w:hAnsi="-webkit-standard"/>
                    </w:rPr>
                  </w:rPrChange>
                </w:rPr>
                <w:delText>setTransactionHistory()</w:delText>
              </w:r>
            </w:del>
          </w:p>
          <w:p w14:paraId="7BB85775" w14:textId="143C0A2A" w:rsidR="00667B59" w:rsidRPr="00B00560" w:rsidDel="005840A4" w:rsidRDefault="00667B59" w:rsidP="00667B59">
            <w:pPr>
              <w:rPr>
                <w:del w:id="2774" w:author="Matt Mitchell" w:date="2019-04-14T14:40:00Z"/>
                <w:rPrChange w:id="2775" w:author="Matt Mitchell" w:date="2019-04-14T14:23:00Z">
                  <w:rPr>
                    <w:del w:id="2776" w:author="Matt Mitchell" w:date="2019-04-14T14:40:00Z"/>
                    <w:rFonts w:ascii="-webkit-standard" w:hAnsi="-webkit-standard"/>
                  </w:rPr>
                </w:rPrChange>
              </w:rPr>
            </w:pPr>
            <w:del w:id="2777" w:author="Matt Mitchell" w:date="2019-04-14T14:40:00Z">
              <w:r w:rsidRPr="00B00560" w:rsidDel="005840A4">
                <w:rPr>
                  <w:rPrChange w:id="2778" w:author="Matt Mitchell" w:date="2019-04-14T14:23:00Z">
                    <w:rPr>
                      <w:rFonts w:ascii="-webkit-standard" w:hAnsi="-webkit-standard"/>
                    </w:rPr>
                  </w:rPrChange>
                </w:rPr>
                <w:delText>getID()</w:delText>
              </w:r>
            </w:del>
          </w:p>
          <w:p w14:paraId="608937C4" w14:textId="21C17F6E" w:rsidR="00667B59" w:rsidRPr="00B00560" w:rsidDel="002234BE" w:rsidRDefault="00667B59" w:rsidP="00667B59">
            <w:pPr>
              <w:rPr>
                <w:del w:id="2779" w:author="Matt Mitchell" w:date="2019-04-14T16:02:00Z"/>
              </w:rPr>
            </w:pPr>
            <w:del w:id="2780" w:author="Matt Mitchell" w:date="2019-04-14T14:40:00Z">
              <w:r w:rsidRPr="00B00560" w:rsidDel="005840A4">
                <w:rPr>
                  <w:rPrChange w:id="2781" w:author="Matt Mitchell" w:date="2019-04-14T14:23:00Z">
                    <w:rPr>
                      <w:rFonts w:ascii="-webkit-standard" w:hAnsi="-webkit-standard"/>
                    </w:rPr>
                  </w:rPrChange>
                </w:rPr>
                <w:delText>setID()</w:delText>
              </w:r>
            </w:del>
          </w:p>
        </w:tc>
      </w:tr>
      <w:tr w:rsidR="00667B59" w:rsidRPr="00B00560" w:rsidDel="002234BE" w14:paraId="13F44A9D" w14:textId="4E522EEA" w:rsidTr="00E15115">
        <w:tblPrEx>
          <w:tblPrExChange w:id="2782" w:author="Matt Mitchell" w:date="2019-04-14T16:41:00Z">
            <w:tblPrEx>
              <w:tblW w:w="13225" w:type="dxa"/>
            </w:tblPrEx>
          </w:tblPrExChange>
        </w:tblPrEx>
        <w:trPr>
          <w:del w:id="2783" w:author="Matt Mitchell" w:date="2019-04-14T16:02:00Z"/>
          <w:trPrChange w:id="2784" w:author="Matt Mitchell" w:date="2019-04-14T16:41:00Z">
            <w:trPr>
              <w:gridAfter w:val="0"/>
            </w:trPr>
          </w:trPrChange>
        </w:trPr>
        <w:tc>
          <w:tcPr>
            <w:tcW w:w="2785" w:type="dxa"/>
            <w:tcPrChange w:id="2785" w:author="Matt Mitchell" w:date="2019-04-14T16:41:00Z">
              <w:tcPr>
                <w:tcW w:w="3235" w:type="dxa"/>
                <w:gridSpan w:val="3"/>
              </w:tcPr>
            </w:tcPrChange>
          </w:tcPr>
          <w:p w14:paraId="6500A451" w14:textId="68838BC9" w:rsidR="00667B59" w:rsidRPr="00B00560" w:rsidDel="002234BE" w:rsidRDefault="00667B59" w:rsidP="00667B59">
            <w:pPr>
              <w:rPr>
                <w:del w:id="2786" w:author="Matt Mitchell" w:date="2019-04-14T16:02:00Z"/>
                <w:rPrChange w:id="2787" w:author="Matt Mitchell" w:date="2019-04-14T14:23:00Z">
                  <w:rPr>
                    <w:del w:id="2788" w:author="Matt Mitchell" w:date="2019-04-14T16:02:00Z"/>
                    <w:b/>
                    <w:color w:val="5B9BD5" w:themeColor="accent5"/>
                  </w:rPr>
                </w:rPrChange>
              </w:rPr>
            </w:pPr>
            <w:del w:id="2789" w:author="Matt Mitchell" w:date="2019-04-14T14:40:00Z">
              <w:r w:rsidRPr="00B00560" w:rsidDel="005840A4">
                <w:rPr>
                  <w:rPrChange w:id="2790" w:author="Matt Mitchell" w:date="2019-04-14T14:23:00Z">
                    <w:rPr>
                      <w:rFonts w:ascii="-webkit-standard" w:hAnsi="-webkit-standard"/>
                      <w:b/>
                      <w:color w:val="5B9BD5" w:themeColor="accent5"/>
                    </w:rPr>
                  </w:rPrChange>
                </w:rPr>
                <w:delText>BankAccount.java</w:delText>
              </w:r>
            </w:del>
          </w:p>
        </w:tc>
        <w:tc>
          <w:tcPr>
            <w:tcW w:w="7110" w:type="dxa"/>
            <w:gridSpan w:val="2"/>
            <w:tcPrChange w:id="2791" w:author="Matt Mitchell" w:date="2019-04-14T16:41:00Z">
              <w:tcPr>
                <w:tcW w:w="6660" w:type="dxa"/>
                <w:gridSpan w:val="5"/>
              </w:tcPr>
            </w:tcPrChange>
          </w:tcPr>
          <w:p w14:paraId="505E4342" w14:textId="773DB4DE" w:rsidR="00667B59" w:rsidRPr="00B00560" w:rsidDel="005840A4" w:rsidRDefault="00667B59" w:rsidP="00667B59">
            <w:pPr>
              <w:rPr>
                <w:del w:id="2792" w:author="Matt Mitchell" w:date="2019-04-14T14:40:00Z"/>
                <w:rPrChange w:id="2793" w:author="Matt Mitchell" w:date="2019-04-14T14:23:00Z">
                  <w:rPr>
                    <w:del w:id="2794" w:author="Matt Mitchell" w:date="2019-04-14T14:40:00Z"/>
                    <w:rFonts w:ascii="-webkit-standard" w:hAnsi="-webkit-standard"/>
                  </w:rPr>
                </w:rPrChange>
              </w:rPr>
            </w:pPr>
            <w:del w:id="2795" w:author="Matt Mitchell" w:date="2019-04-14T14:40:00Z">
              <w:r w:rsidRPr="00B00560" w:rsidDel="005840A4">
                <w:rPr>
                  <w:rPrChange w:id="2796" w:author="Matt Mitchell" w:date="2019-04-14T14:23:00Z">
                    <w:rPr>
                      <w:rFonts w:ascii="-webkit-standard" w:hAnsi="-webkit-standard"/>
                    </w:rPr>
                  </w:rPrChange>
                </w:rPr>
                <w:delText>getAccountNumber()</w:delText>
              </w:r>
            </w:del>
          </w:p>
          <w:p w14:paraId="5C5D53A1" w14:textId="50D8170C" w:rsidR="00667B59" w:rsidRPr="00B00560" w:rsidDel="005840A4" w:rsidRDefault="00667B59" w:rsidP="00667B59">
            <w:pPr>
              <w:rPr>
                <w:del w:id="2797" w:author="Matt Mitchell" w:date="2019-04-14T14:40:00Z"/>
                <w:rPrChange w:id="2798" w:author="Matt Mitchell" w:date="2019-04-14T14:23:00Z">
                  <w:rPr>
                    <w:del w:id="2799" w:author="Matt Mitchell" w:date="2019-04-14T14:40:00Z"/>
                    <w:rFonts w:ascii="-webkit-standard" w:hAnsi="-webkit-standard"/>
                  </w:rPr>
                </w:rPrChange>
              </w:rPr>
            </w:pPr>
            <w:del w:id="2800" w:author="Matt Mitchell" w:date="2019-04-14T14:40:00Z">
              <w:r w:rsidRPr="00B00560" w:rsidDel="005840A4">
                <w:rPr>
                  <w:rPrChange w:id="2801" w:author="Matt Mitchell" w:date="2019-04-14T14:23:00Z">
                    <w:rPr>
                      <w:rFonts w:ascii="-webkit-standard" w:hAnsi="-webkit-standard"/>
                    </w:rPr>
                  </w:rPrChange>
                </w:rPr>
                <w:delText>setAccountNumber()</w:delText>
              </w:r>
            </w:del>
          </w:p>
          <w:p w14:paraId="09F6C4B7" w14:textId="48E3655C" w:rsidR="00667B59" w:rsidRPr="00B00560" w:rsidDel="005840A4" w:rsidRDefault="00667B59" w:rsidP="00667B59">
            <w:pPr>
              <w:rPr>
                <w:del w:id="2802" w:author="Matt Mitchell" w:date="2019-04-14T14:40:00Z"/>
                <w:rPrChange w:id="2803" w:author="Matt Mitchell" w:date="2019-04-14T14:23:00Z">
                  <w:rPr>
                    <w:del w:id="2804" w:author="Matt Mitchell" w:date="2019-04-14T14:40:00Z"/>
                    <w:rFonts w:ascii="-webkit-standard" w:hAnsi="-webkit-standard"/>
                  </w:rPr>
                </w:rPrChange>
              </w:rPr>
            </w:pPr>
            <w:del w:id="2805" w:author="Matt Mitchell" w:date="2019-04-14T14:40:00Z">
              <w:r w:rsidRPr="00B00560" w:rsidDel="005840A4">
                <w:rPr>
                  <w:rPrChange w:id="2806" w:author="Matt Mitchell" w:date="2019-04-14T14:23:00Z">
                    <w:rPr>
                      <w:rFonts w:ascii="-webkit-standard" w:hAnsi="-webkit-standard"/>
                    </w:rPr>
                  </w:rPrChange>
                </w:rPr>
                <w:delText>getAccoutnBalance()</w:delText>
              </w:r>
            </w:del>
          </w:p>
          <w:p w14:paraId="235AAA3A" w14:textId="61E89F4A" w:rsidR="00667B59" w:rsidRPr="00B00560" w:rsidDel="005840A4" w:rsidRDefault="00667B59" w:rsidP="00667B59">
            <w:pPr>
              <w:rPr>
                <w:del w:id="2807" w:author="Matt Mitchell" w:date="2019-04-14T14:40:00Z"/>
                <w:rPrChange w:id="2808" w:author="Matt Mitchell" w:date="2019-04-14T14:23:00Z">
                  <w:rPr>
                    <w:del w:id="2809" w:author="Matt Mitchell" w:date="2019-04-14T14:40:00Z"/>
                    <w:rFonts w:ascii="-webkit-standard" w:hAnsi="-webkit-standard"/>
                  </w:rPr>
                </w:rPrChange>
              </w:rPr>
            </w:pPr>
            <w:del w:id="2810" w:author="Matt Mitchell" w:date="2019-04-14T14:40:00Z">
              <w:r w:rsidRPr="00B00560" w:rsidDel="005840A4">
                <w:rPr>
                  <w:rPrChange w:id="2811" w:author="Matt Mitchell" w:date="2019-04-14T14:23:00Z">
                    <w:rPr>
                      <w:rFonts w:ascii="-webkit-standard" w:hAnsi="-webkit-standard"/>
                    </w:rPr>
                  </w:rPrChange>
                </w:rPr>
                <w:delText>setAccoutBalance()</w:delText>
              </w:r>
            </w:del>
          </w:p>
          <w:p w14:paraId="6C9CC0D4" w14:textId="432B7C35" w:rsidR="00667B59" w:rsidRPr="00B00560" w:rsidDel="005840A4" w:rsidRDefault="00667B59" w:rsidP="00667B59">
            <w:pPr>
              <w:rPr>
                <w:del w:id="2812" w:author="Matt Mitchell" w:date="2019-04-14T14:40:00Z"/>
                <w:rPrChange w:id="2813" w:author="Matt Mitchell" w:date="2019-04-14T14:23:00Z">
                  <w:rPr>
                    <w:del w:id="2814" w:author="Matt Mitchell" w:date="2019-04-14T14:40:00Z"/>
                    <w:rFonts w:ascii="-webkit-standard" w:hAnsi="-webkit-standard"/>
                  </w:rPr>
                </w:rPrChange>
              </w:rPr>
            </w:pPr>
            <w:del w:id="2815" w:author="Matt Mitchell" w:date="2019-04-14T14:40:00Z">
              <w:r w:rsidRPr="00B00560" w:rsidDel="005840A4">
                <w:rPr>
                  <w:rPrChange w:id="2816" w:author="Matt Mitchell" w:date="2019-04-14T14:23:00Z">
                    <w:rPr>
                      <w:rFonts w:ascii="-webkit-standard" w:hAnsi="-webkit-standard"/>
                    </w:rPr>
                  </w:rPrChange>
                </w:rPr>
                <w:delText>getUserId()</w:delText>
              </w:r>
            </w:del>
          </w:p>
          <w:p w14:paraId="69798AF0" w14:textId="65C94A5C" w:rsidR="00667B59" w:rsidRPr="00B00560" w:rsidDel="005840A4" w:rsidRDefault="00667B59" w:rsidP="00667B59">
            <w:pPr>
              <w:rPr>
                <w:del w:id="2817" w:author="Matt Mitchell" w:date="2019-04-14T14:40:00Z"/>
                <w:rPrChange w:id="2818" w:author="Matt Mitchell" w:date="2019-04-14T14:23:00Z">
                  <w:rPr>
                    <w:del w:id="2819" w:author="Matt Mitchell" w:date="2019-04-14T14:40:00Z"/>
                    <w:rFonts w:ascii="-webkit-standard" w:hAnsi="-webkit-standard"/>
                  </w:rPr>
                </w:rPrChange>
              </w:rPr>
            </w:pPr>
            <w:del w:id="2820" w:author="Matt Mitchell" w:date="2019-04-14T14:40:00Z">
              <w:r w:rsidRPr="00B00560" w:rsidDel="005840A4">
                <w:rPr>
                  <w:rPrChange w:id="2821" w:author="Matt Mitchell" w:date="2019-04-14T14:23:00Z">
                    <w:rPr>
                      <w:rFonts w:ascii="-webkit-standard" w:hAnsi="-webkit-standard"/>
                    </w:rPr>
                  </w:rPrChange>
                </w:rPr>
                <w:delText>setUserId()</w:delText>
              </w:r>
            </w:del>
          </w:p>
          <w:p w14:paraId="33DC470D" w14:textId="27BC8952" w:rsidR="00667B59" w:rsidRPr="00B00560" w:rsidDel="005840A4" w:rsidRDefault="00667B59" w:rsidP="00667B59">
            <w:pPr>
              <w:rPr>
                <w:del w:id="2822" w:author="Matt Mitchell" w:date="2019-04-14T14:40:00Z"/>
                <w:rPrChange w:id="2823" w:author="Matt Mitchell" w:date="2019-04-14T14:23:00Z">
                  <w:rPr>
                    <w:del w:id="2824" w:author="Matt Mitchell" w:date="2019-04-14T14:40:00Z"/>
                    <w:rFonts w:ascii="-webkit-standard" w:hAnsi="-webkit-standard"/>
                  </w:rPr>
                </w:rPrChange>
              </w:rPr>
            </w:pPr>
            <w:del w:id="2825" w:author="Matt Mitchell" w:date="2019-04-14T14:40:00Z">
              <w:r w:rsidRPr="00B00560" w:rsidDel="005840A4">
                <w:rPr>
                  <w:rPrChange w:id="2826" w:author="Matt Mitchell" w:date="2019-04-14T14:23:00Z">
                    <w:rPr>
                      <w:rFonts w:ascii="-webkit-standard" w:hAnsi="-webkit-standard"/>
                    </w:rPr>
                  </w:rPrChange>
                </w:rPr>
                <w:delText>getAccountType()</w:delText>
              </w:r>
            </w:del>
          </w:p>
          <w:p w14:paraId="4B5EEE99" w14:textId="3E04843F" w:rsidR="00667B59" w:rsidRPr="00B00560" w:rsidDel="002234BE" w:rsidRDefault="00667B59" w:rsidP="00667B59">
            <w:pPr>
              <w:rPr>
                <w:del w:id="2827" w:author="Matt Mitchell" w:date="2019-04-14T16:02:00Z"/>
              </w:rPr>
            </w:pPr>
            <w:del w:id="2828" w:author="Matt Mitchell" w:date="2019-04-14T14:40:00Z">
              <w:r w:rsidRPr="00B00560" w:rsidDel="005840A4">
                <w:rPr>
                  <w:rPrChange w:id="2829" w:author="Matt Mitchell" w:date="2019-04-14T14:23:00Z">
                    <w:rPr>
                      <w:rFonts w:ascii="-webkit-standard" w:hAnsi="-webkit-standard"/>
                    </w:rPr>
                  </w:rPrChange>
                </w:rPr>
                <w:delText>setAccountType()</w:delText>
              </w:r>
            </w:del>
          </w:p>
        </w:tc>
      </w:tr>
      <w:tr w:rsidR="00667B59" w:rsidRPr="00B00560" w:rsidDel="002234BE" w14:paraId="4184F8D0" w14:textId="75B379F0" w:rsidTr="00E15115">
        <w:tblPrEx>
          <w:tblPrExChange w:id="2830" w:author="Matt Mitchell" w:date="2019-04-14T16:41:00Z">
            <w:tblPrEx>
              <w:tblW w:w="13225" w:type="dxa"/>
            </w:tblPrEx>
          </w:tblPrExChange>
        </w:tblPrEx>
        <w:trPr>
          <w:del w:id="2831" w:author="Matt Mitchell" w:date="2019-04-14T16:02:00Z"/>
          <w:trPrChange w:id="2832" w:author="Matt Mitchell" w:date="2019-04-14T16:41:00Z">
            <w:trPr>
              <w:gridAfter w:val="0"/>
            </w:trPr>
          </w:trPrChange>
        </w:trPr>
        <w:tc>
          <w:tcPr>
            <w:tcW w:w="2785" w:type="dxa"/>
            <w:tcPrChange w:id="2833" w:author="Matt Mitchell" w:date="2019-04-14T16:41:00Z">
              <w:tcPr>
                <w:tcW w:w="3235" w:type="dxa"/>
                <w:gridSpan w:val="3"/>
              </w:tcPr>
            </w:tcPrChange>
          </w:tcPr>
          <w:p w14:paraId="1DDF1326" w14:textId="41DEB288" w:rsidR="00667B59" w:rsidRPr="00B00560" w:rsidDel="002234BE" w:rsidRDefault="00667B59" w:rsidP="00667B59">
            <w:pPr>
              <w:rPr>
                <w:del w:id="2834" w:author="Matt Mitchell" w:date="2019-04-14T16:02:00Z"/>
                <w:rPrChange w:id="2835" w:author="Matt Mitchell" w:date="2019-04-14T14:23:00Z">
                  <w:rPr>
                    <w:del w:id="2836" w:author="Matt Mitchell" w:date="2019-04-14T16:02:00Z"/>
                    <w:b/>
                    <w:color w:val="5B9BD5" w:themeColor="accent5"/>
                  </w:rPr>
                </w:rPrChange>
              </w:rPr>
            </w:pPr>
            <w:del w:id="2837" w:author="Matt Mitchell" w:date="2019-04-14T14:40:00Z">
              <w:r w:rsidRPr="00B00560" w:rsidDel="005840A4">
                <w:rPr>
                  <w:rPrChange w:id="2838" w:author="Matt Mitchell" w:date="2019-04-14T14:23:00Z">
                    <w:rPr>
                      <w:rFonts w:ascii="-webkit-standard" w:hAnsi="-webkit-standard"/>
                      <w:b/>
                      <w:color w:val="5B9BD5" w:themeColor="accent5"/>
                    </w:rPr>
                  </w:rPrChange>
                </w:rPr>
                <w:delText>Transaction.java</w:delText>
              </w:r>
            </w:del>
          </w:p>
        </w:tc>
        <w:tc>
          <w:tcPr>
            <w:tcW w:w="7110" w:type="dxa"/>
            <w:gridSpan w:val="2"/>
            <w:tcPrChange w:id="2839" w:author="Matt Mitchell" w:date="2019-04-14T16:41:00Z">
              <w:tcPr>
                <w:tcW w:w="6660" w:type="dxa"/>
                <w:gridSpan w:val="5"/>
              </w:tcPr>
            </w:tcPrChange>
          </w:tcPr>
          <w:p w14:paraId="714CC9BA" w14:textId="6EA131AB" w:rsidR="00667B59" w:rsidRPr="00B00560" w:rsidDel="005840A4" w:rsidRDefault="00667B59" w:rsidP="00667B59">
            <w:pPr>
              <w:rPr>
                <w:del w:id="2840" w:author="Matt Mitchell" w:date="2019-04-14T14:40:00Z"/>
                <w:rPrChange w:id="2841" w:author="Matt Mitchell" w:date="2019-04-14T14:23:00Z">
                  <w:rPr>
                    <w:del w:id="2842" w:author="Matt Mitchell" w:date="2019-04-14T14:40:00Z"/>
                    <w:rFonts w:ascii="-webkit-standard" w:hAnsi="-webkit-standard"/>
                  </w:rPr>
                </w:rPrChange>
              </w:rPr>
            </w:pPr>
            <w:del w:id="2843" w:author="Matt Mitchell" w:date="2019-04-14T14:40:00Z">
              <w:r w:rsidRPr="00B00560" w:rsidDel="005840A4">
                <w:rPr>
                  <w:rPrChange w:id="2844" w:author="Matt Mitchell" w:date="2019-04-14T14:23:00Z">
                    <w:rPr>
                      <w:rFonts w:ascii="-webkit-standard" w:hAnsi="-webkit-standard"/>
                    </w:rPr>
                  </w:rPrChange>
                </w:rPr>
                <w:delText>getBankAccountId()</w:delText>
              </w:r>
            </w:del>
          </w:p>
          <w:p w14:paraId="03EB6C4D" w14:textId="1F842793" w:rsidR="00667B59" w:rsidRPr="00B00560" w:rsidDel="005840A4" w:rsidRDefault="00667B59" w:rsidP="00667B59">
            <w:pPr>
              <w:rPr>
                <w:del w:id="2845" w:author="Matt Mitchell" w:date="2019-04-14T14:40:00Z"/>
                <w:rPrChange w:id="2846" w:author="Matt Mitchell" w:date="2019-04-14T14:23:00Z">
                  <w:rPr>
                    <w:del w:id="2847" w:author="Matt Mitchell" w:date="2019-04-14T14:40:00Z"/>
                    <w:rFonts w:ascii="-webkit-standard" w:hAnsi="-webkit-standard"/>
                  </w:rPr>
                </w:rPrChange>
              </w:rPr>
            </w:pPr>
            <w:del w:id="2848" w:author="Matt Mitchell" w:date="2019-04-14T14:40:00Z">
              <w:r w:rsidRPr="00B00560" w:rsidDel="005840A4">
                <w:rPr>
                  <w:rPrChange w:id="2849" w:author="Matt Mitchell" w:date="2019-04-14T14:23:00Z">
                    <w:rPr>
                      <w:rFonts w:ascii="-webkit-standard" w:hAnsi="-webkit-standard"/>
                    </w:rPr>
                  </w:rPrChange>
                </w:rPr>
                <w:delText>setBankAccountId(long bankAccountId)</w:delText>
              </w:r>
            </w:del>
          </w:p>
          <w:p w14:paraId="4BBFD383" w14:textId="0AF7EC3F" w:rsidR="00667B59" w:rsidRPr="00B00560" w:rsidDel="005840A4" w:rsidRDefault="00667B59" w:rsidP="00667B59">
            <w:pPr>
              <w:rPr>
                <w:del w:id="2850" w:author="Matt Mitchell" w:date="2019-04-14T14:40:00Z"/>
                <w:rPrChange w:id="2851" w:author="Matt Mitchell" w:date="2019-04-14T14:23:00Z">
                  <w:rPr>
                    <w:del w:id="2852" w:author="Matt Mitchell" w:date="2019-04-14T14:40:00Z"/>
                    <w:rFonts w:ascii="-webkit-standard" w:hAnsi="-webkit-standard"/>
                  </w:rPr>
                </w:rPrChange>
              </w:rPr>
            </w:pPr>
            <w:del w:id="2853" w:author="Matt Mitchell" w:date="2019-04-14T14:40:00Z">
              <w:r w:rsidRPr="00B00560" w:rsidDel="005840A4">
                <w:rPr>
                  <w:rPrChange w:id="2854" w:author="Matt Mitchell" w:date="2019-04-14T14:23:00Z">
                    <w:rPr>
                      <w:rFonts w:ascii="-webkit-standard" w:hAnsi="-webkit-standard"/>
                    </w:rPr>
                  </w:rPrChange>
                </w:rPr>
                <w:delText xml:space="preserve"> getDate()</w:delText>
              </w:r>
            </w:del>
          </w:p>
          <w:p w14:paraId="56F0E159" w14:textId="734E5961" w:rsidR="00667B59" w:rsidRPr="00B00560" w:rsidDel="005840A4" w:rsidRDefault="00667B59" w:rsidP="00667B59">
            <w:pPr>
              <w:rPr>
                <w:del w:id="2855" w:author="Matt Mitchell" w:date="2019-04-14T14:40:00Z"/>
                <w:rPrChange w:id="2856" w:author="Matt Mitchell" w:date="2019-04-14T14:23:00Z">
                  <w:rPr>
                    <w:del w:id="2857" w:author="Matt Mitchell" w:date="2019-04-14T14:40:00Z"/>
                    <w:rFonts w:ascii="-webkit-standard" w:hAnsi="-webkit-standard"/>
                  </w:rPr>
                </w:rPrChange>
              </w:rPr>
            </w:pPr>
            <w:del w:id="2858" w:author="Matt Mitchell" w:date="2019-04-14T14:40:00Z">
              <w:r w:rsidRPr="00B00560" w:rsidDel="005840A4">
                <w:rPr>
                  <w:rPrChange w:id="2859" w:author="Matt Mitchell" w:date="2019-04-14T14:23:00Z">
                    <w:rPr>
                      <w:rFonts w:ascii="-webkit-standard" w:hAnsi="-webkit-standard"/>
                    </w:rPr>
                  </w:rPrChange>
                </w:rPr>
                <w:delText>setDate(Date date)</w:delText>
              </w:r>
            </w:del>
          </w:p>
          <w:p w14:paraId="134C468C" w14:textId="50E14FE7" w:rsidR="00667B59" w:rsidRPr="00B00560" w:rsidDel="005840A4" w:rsidRDefault="00667B59" w:rsidP="00667B59">
            <w:pPr>
              <w:rPr>
                <w:del w:id="2860" w:author="Matt Mitchell" w:date="2019-04-14T14:40:00Z"/>
                <w:rPrChange w:id="2861" w:author="Matt Mitchell" w:date="2019-04-14T14:23:00Z">
                  <w:rPr>
                    <w:del w:id="2862" w:author="Matt Mitchell" w:date="2019-04-14T14:40:00Z"/>
                    <w:rFonts w:ascii="-webkit-standard" w:hAnsi="-webkit-standard"/>
                  </w:rPr>
                </w:rPrChange>
              </w:rPr>
            </w:pPr>
            <w:del w:id="2863" w:author="Matt Mitchell" w:date="2019-04-14T14:40:00Z">
              <w:r w:rsidRPr="00B00560" w:rsidDel="005840A4">
                <w:rPr>
                  <w:rPrChange w:id="2864" w:author="Matt Mitchell" w:date="2019-04-14T14:23:00Z">
                    <w:rPr>
                      <w:rFonts w:ascii="-webkit-standard" w:hAnsi="-webkit-standard"/>
                    </w:rPr>
                  </w:rPrChange>
                </w:rPr>
                <w:delText>getAmount()</w:delText>
              </w:r>
            </w:del>
          </w:p>
          <w:p w14:paraId="038FDBA4" w14:textId="53D59D69" w:rsidR="00667B59" w:rsidRPr="00B00560" w:rsidDel="005840A4" w:rsidRDefault="00667B59" w:rsidP="00667B59">
            <w:pPr>
              <w:rPr>
                <w:del w:id="2865" w:author="Matt Mitchell" w:date="2019-04-14T14:40:00Z"/>
                <w:rPrChange w:id="2866" w:author="Matt Mitchell" w:date="2019-04-14T14:23:00Z">
                  <w:rPr>
                    <w:del w:id="2867" w:author="Matt Mitchell" w:date="2019-04-14T14:40:00Z"/>
                    <w:rFonts w:ascii="-webkit-standard" w:hAnsi="-webkit-standard"/>
                  </w:rPr>
                </w:rPrChange>
              </w:rPr>
            </w:pPr>
            <w:del w:id="2868" w:author="Matt Mitchell" w:date="2019-04-14T14:40:00Z">
              <w:r w:rsidRPr="00B00560" w:rsidDel="005840A4">
                <w:rPr>
                  <w:rPrChange w:id="2869" w:author="Matt Mitchell" w:date="2019-04-14T14:23:00Z">
                    <w:rPr>
                      <w:rFonts w:ascii="-webkit-standard" w:hAnsi="-webkit-standard"/>
                    </w:rPr>
                  </w:rPrChange>
                </w:rPr>
                <w:delText>setAmount(double amount)</w:delText>
              </w:r>
            </w:del>
          </w:p>
          <w:p w14:paraId="6A1FDF11" w14:textId="5E343121" w:rsidR="00667B59" w:rsidRPr="00B00560" w:rsidDel="005840A4" w:rsidRDefault="00667B59" w:rsidP="00667B59">
            <w:pPr>
              <w:rPr>
                <w:del w:id="2870" w:author="Matt Mitchell" w:date="2019-04-14T14:40:00Z"/>
                <w:rPrChange w:id="2871" w:author="Matt Mitchell" w:date="2019-04-14T14:23:00Z">
                  <w:rPr>
                    <w:del w:id="2872" w:author="Matt Mitchell" w:date="2019-04-14T14:40:00Z"/>
                    <w:rFonts w:ascii="-webkit-standard" w:hAnsi="-webkit-standard"/>
                  </w:rPr>
                </w:rPrChange>
              </w:rPr>
            </w:pPr>
            <w:del w:id="2873" w:author="Matt Mitchell" w:date="2019-04-14T14:40:00Z">
              <w:r w:rsidRPr="00B00560" w:rsidDel="005840A4">
                <w:rPr>
                  <w:rPrChange w:id="2874" w:author="Matt Mitchell" w:date="2019-04-14T14:23:00Z">
                    <w:rPr>
                      <w:rFonts w:ascii="-webkit-standard" w:hAnsi="-webkit-standard"/>
                    </w:rPr>
                  </w:rPrChange>
                </w:rPr>
                <w:delText>getActivityType()</w:delText>
              </w:r>
            </w:del>
          </w:p>
          <w:p w14:paraId="7E69F265" w14:textId="5664D7B1" w:rsidR="00667B59" w:rsidRPr="00B00560" w:rsidDel="002234BE" w:rsidRDefault="00667B59" w:rsidP="00667B59">
            <w:pPr>
              <w:rPr>
                <w:del w:id="2875" w:author="Matt Mitchell" w:date="2019-04-14T16:02:00Z"/>
              </w:rPr>
            </w:pPr>
            <w:del w:id="2876" w:author="Matt Mitchell" w:date="2019-04-14T14:40:00Z">
              <w:r w:rsidRPr="00B00560" w:rsidDel="005840A4">
                <w:rPr>
                  <w:rPrChange w:id="2877" w:author="Matt Mitchell" w:date="2019-04-14T14:23:00Z">
                    <w:rPr>
                      <w:rFonts w:ascii="-webkit-standard" w:hAnsi="-webkit-standard"/>
                    </w:rPr>
                  </w:rPrChange>
                </w:rPr>
                <w:delText>setActivityType(String activityType)</w:delText>
              </w:r>
            </w:del>
          </w:p>
        </w:tc>
      </w:tr>
      <w:tr w:rsidR="00667B59" w:rsidRPr="00B00560" w:rsidDel="00667B59" w14:paraId="402ED1F8" w14:textId="45564896" w:rsidTr="00E15115">
        <w:tblPrEx>
          <w:tblPrExChange w:id="2878" w:author="Matt Mitchell" w:date="2019-04-14T16:41:00Z">
            <w:tblPrEx>
              <w:tblW w:w="13225" w:type="dxa"/>
            </w:tblPrEx>
          </w:tblPrExChange>
        </w:tblPrEx>
        <w:trPr>
          <w:del w:id="2879" w:author="Matt Mitchell" w:date="2019-04-14T16:02:00Z"/>
          <w:trPrChange w:id="2880" w:author="Matt Mitchell" w:date="2019-04-14T16:41:00Z">
            <w:trPr>
              <w:gridAfter w:val="0"/>
            </w:trPr>
          </w:trPrChange>
        </w:trPr>
        <w:tc>
          <w:tcPr>
            <w:tcW w:w="2785" w:type="dxa"/>
            <w:tcPrChange w:id="2881" w:author="Matt Mitchell" w:date="2019-04-14T16:41:00Z">
              <w:tcPr>
                <w:tcW w:w="3235" w:type="dxa"/>
                <w:gridSpan w:val="3"/>
              </w:tcPr>
            </w:tcPrChange>
          </w:tcPr>
          <w:p w14:paraId="254A2199" w14:textId="26F03FC0" w:rsidR="00667B59" w:rsidRPr="00B00560" w:rsidDel="00667B59" w:rsidRDefault="00667B59" w:rsidP="00667B59">
            <w:pPr>
              <w:rPr>
                <w:del w:id="2882" w:author="Matt Mitchell" w:date="2019-04-14T16:02:00Z"/>
                <w:rPrChange w:id="2883" w:author="Matt Mitchell" w:date="2019-04-14T14:23:00Z">
                  <w:rPr>
                    <w:del w:id="2884" w:author="Matt Mitchell" w:date="2019-04-14T16:02:00Z"/>
                    <w:b/>
                    <w:color w:val="5B9BD5" w:themeColor="accent5"/>
                  </w:rPr>
                </w:rPrChange>
              </w:rPr>
            </w:pPr>
            <w:ins w:id="2885" w:author="Matt Mitchell [2]" w:date="2019-04-14T14:39:00Z">
              <w:del w:id="2886" w:author="Matt Mitchell" w:date="2019-04-14T16:02:00Z">
                <w:r w:rsidRPr="00B00560" w:rsidDel="00667B59">
                  <w:rPr>
                    <w:rPrChange w:id="2887" w:author="Matt Mitchell" w:date="2019-04-14T14:23:00Z">
                      <w:rPr>
                        <w:b/>
                        <w:color w:val="5B9BD5" w:themeColor="accent5"/>
                      </w:rPr>
                    </w:rPrChange>
                  </w:rPr>
                  <w:delText>VirtualAtm</w:delText>
                </w:r>
              </w:del>
            </w:ins>
            <w:del w:id="2888" w:author="Matt Mitchell" w:date="2019-04-14T16:02:00Z">
              <w:r w:rsidRPr="00B00560" w:rsidDel="00667B59">
                <w:rPr>
                  <w:rPrChange w:id="2889" w:author="Matt Mitchell" w:date="2019-04-14T14:23:00Z">
                    <w:rPr>
                      <w:rFonts w:ascii="-webkit-standard" w:hAnsi="-webkit-standard"/>
                      <w:b/>
                      <w:color w:val="5B9BD5" w:themeColor="accent5"/>
                    </w:rPr>
                  </w:rPrChange>
                </w:rPr>
                <w:delText>AtmData.java</w:delText>
              </w:r>
            </w:del>
          </w:p>
        </w:tc>
        <w:tc>
          <w:tcPr>
            <w:tcW w:w="7110" w:type="dxa"/>
            <w:gridSpan w:val="2"/>
            <w:tcPrChange w:id="2890" w:author="Matt Mitchell" w:date="2019-04-14T16:41:00Z">
              <w:tcPr>
                <w:tcW w:w="6660" w:type="dxa"/>
                <w:gridSpan w:val="5"/>
              </w:tcPr>
            </w:tcPrChange>
          </w:tcPr>
          <w:p w14:paraId="581ECED3" w14:textId="628589F7" w:rsidR="00667B59" w:rsidRPr="00B00560" w:rsidDel="00667B59" w:rsidRDefault="00667B59" w:rsidP="00667B59">
            <w:pPr>
              <w:rPr>
                <w:ins w:id="2891" w:author="Matt Mitchell [2]" w:date="2019-04-14T14:39:00Z"/>
                <w:del w:id="2892" w:author="Matt Mitchell" w:date="2019-04-14T16:02:00Z"/>
                <w:rPrChange w:id="2893" w:author="Matt Mitchell" w:date="2019-04-14T14:23:00Z">
                  <w:rPr>
                    <w:ins w:id="2894" w:author="Matt Mitchell [2]" w:date="2019-04-14T14:39:00Z"/>
                    <w:del w:id="2895" w:author="Matt Mitchell" w:date="2019-04-14T16:02:00Z"/>
                    <w:rFonts w:ascii="-webkit-standard" w:hAnsi="-webkit-standard"/>
                  </w:rPr>
                </w:rPrChange>
              </w:rPr>
            </w:pPr>
            <w:ins w:id="2896" w:author="Matt Mitchell [2]" w:date="2019-04-14T14:39:00Z">
              <w:del w:id="2897" w:author="Matt Mitchell" w:date="2019-04-14T16:02:00Z">
                <w:r w:rsidRPr="00B00560" w:rsidDel="00667B59">
                  <w:rPr>
                    <w:rPrChange w:id="2898" w:author="Matt Mitchell" w:date="2019-04-14T14:23:00Z">
                      <w:rPr>
                        <w:rFonts w:ascii="-webkit-standard" w:hAnsi="-webkit-standard"/>
                      </w:rPr>
                    </w:rPrChange>
                  </w:rPr>
                  <w:delText>Start()</w:delText>
                </w:r>
              </w:del>
            </w:ins>
          </w:p>
          <w:p w14:paraId="5715BBD8" w14:textId="79E07A40" w:rsidR="00667B59" w:rsidRPr="00B00560" w:rsidDel="00667B59" w:rsidRDefault="00667B59" w:rsidP="00667B59">
            <w:pPr>
              <w:rPr>
                <w:del w:id="2899" w:author="Matt Mitchell" w:date="2019-04-14T16:02:00Z"/>
                <w:rPrChange w:id="2900" w:author="Matt Mitchell" w:date="2019-04-14T14:23:00Z">
                  <w:rPr>
                    <w:del w:id="2901" w:author="Matt Mitchell" w:date="2019-04-14T16:02:00Z"/>
                    <w:rFonts w:ascii="-webkit-standard" w:hAnsi="-webkit-standard"/>
                  </w:rPr>
                </w:rPrChange>
              </w:rPr>
            </w:pPr>
            <w:ins w:id="2902" w:author="Matt Mitchell [2]" w:date="2019-04-14T14:39:00Z">
              <w:del w:id="2903" w:author="Matt Mitchell" w:date="2019-04-14T16:02:00Z">
                <w:r w:rsidRPr="00B00560" w:rsidDel="00667B59">
                  <w:rPr>
                    <w:rPrChange w:id="2904" w:author="Matt Mitchell" w:date="2019-04-14T14:23:00Z">
                      <w:rPr>
                        <w:rFonts w:ascii="-webkit-standard" w:hAnsi="-webkit-standard"/>
                      </w:rPr>
                    </w:rPrChange>
                  </w:rPr>
                  <w:delText>Main()</w:delText>
                </w:r>
              </w:del>
            </w:ins>
            <w:del w:id="2905" w:author="Matt Mitchell" w:date="2019-04-14T16:02:00Z">
              <w:r w:rsidRPr="00B00560" w:rsidDel="00667B59">
                <w:rPr>
                  <w:rPrChange w:id="2906" w:author="Matt Mitchell" w:date="2019-04-14T14:23:00Z">
                    <w:rPr>
                      <w:rFonts w:ascii="-webkit-standard" w:hAnsi="-webkit-standard"/>
                    </w:rPr>
                  </w:rPrChange>
                </w:rPr>
                <w:delText>setBankAccount(long : bankAccount)</w:delText>
              </w:r>
            </w:del>
          </w:p>
          <w:p w14:paraId="2046AB13" w14:textId="3F39CB70" w:rsidR="00667B59" w:rsidRPr="00B00560" w:rsidDel="00667B59" w:rsidRDefault="00667B59" w:rsidP="00667B59">
            <w:pPr>
              <w:rPr>
                <w:del w:id="2907" w:author="Matt Mitchell" w:date="2019-04-14T16:02:00Z"/>
                <w:rPrChange w:id="2908" w:author="Matt Mitchell" w:date="2019-04-14T14:23:00Z">
                  <w:rPr>
                    <w:del w:id="2909" w:author="Matt Mitchell" w:date="2019-04-14T16:02:00Z"/>
                    <w:rFonts w:ascii="-webkit-standard" w:hAnsi="-webkit-standard"/>
                  </w:rPr>
                </w:rPrChange>
              </w:rPr>
            </w:pPr>
            <w:del w:id="2910" w:author="Matt Mitchell" w:date="2019-04-14T16:02:00Z">
              <w:r w:rsidRPr="00B00560" w:rsidDel="00667B59">
                <w:rPr>
                  <w:rPrChange w:id="2911" w:author="Matt Mitchell" w:date="2019-04-14T14:23:00Z">
                    <w:rPr>
                      <w:rFonts w:ascii="-webkit-standard" w:hAnsi="-webkit-standard"/>
                    </w:rPr>
                  </w:rPrChange>
                </w:rPr>
                <w:delText>Date getDate()</w:delText>
              </w:r>
            </w:del>
          </w:p>
          <w:p w14:paraId="5866DBAB" w14:textId="1F2D69D9" w:rsidR="00667B59" w:rsidRPr="00B00560" w:rsidDel="00667B59" w:rsidRDefault="00667B59" w:rsidP="00667B59">
            <w:pPr>
              <w:rPr>
                <w:del w:id="2912" w:author="Matt Mitchell" w:date="2019-04-14T16:02:00Z"/>
                <w:rPrChange w:id="2913" w:author="Matt Mitchell" w:date="2019-04-14T14:23:00Z">
                  <w:rPr>
                    <w:del w:id="2914" w:author="Matt Mitchell" w:date="2019-04-14T16:02:00Z"/>
                    <w:rFonts w:ascii="-webkit-standard" w:hAnsi="-webkit-standard"/>
                  </w:rPr>
                </w:rPrChange>
              </w:rPr>
            </w:pPr>
            <w:del w:id="2915" w:author="Matt Mitchell" w:date="2019-04-14T16:02:00Z">
              <w:r w:rsidRPr="00B00560" w:rsidDel="00667B59">
                <w:rPr>
                  <w:rPrChange w:id="2916" w:author="Matt Mitchell" w:date="2019-04-14T14:23:00Z">
                    <w:rPr>
                      <w:rFonts w:ascii="-webkit-standard" w:hAnsi="-webkit-standard"/>
                    </w:rPr>
                  </w:rPrChange>
                </w:rPr>
                <w:delText>setDate(Date : date)</w:delText>
              </w:r>
            </w:del>
          </w:p>
          <w:p w14:paraId="4C20E9AD" w14:textId="098F4B0A" w:rsidR="00667B59" w:rsidRPr="00B00560" w:rsidDel="00667B59" w:rsidRDefault="00667B59" w:rsidP="00667B59">
            <w:pPr>
              <w:rPr>
                <w:del w:id="2917" w:author="Matt Mitchell" w:date="2019-04-14T16:02:00Z"/>
                <w:rPrChange w:id="2918" w:author="Matt Mitchell" w:date="2019-04-14T14:23:00Z">
                  <w:rPr>
                    <w:del w:id="2919" w:author="Matt Mitchell" w:date="2019-04-14T16:02:00Z"/>
                    <w:rFonts w:ascii="-webkit-standard" w:hAnsi="-webkit-standard"/>
                  </w:rPr>
                </w:rPrChange>
              </w:rPr>
            </w:pPr>
            <w:del w:id="2920" w:author="Matt Mitchell" w:date="2019-04-14T16:02:00Z">
              <w:r w:rsidRPr="00B00560" w:rsidDel="00667B59">
                <w:rPr>
                  <w:rPrChange w:id="2921" w:author="Matt Mitchell" w:date="2019-04-14T14:23:00Z">
                    <w:rPr>
                      <w:rFonts w:ascii="-webkit-standard" w:hAnsi="-webkit-standard"/>
                    </w:rPr>
                  </w:rPrChange>
                </w:rPr>
                <w:delText>getAmount()</w:delText>
              </w:r>
            </w:del>
          </w:p>
          <w:p w14:paraId="32F30A10" w14:textId="4A172014" w:rsidR="00667B59" w:rsidRPr="00B00560" w:rsidDel="00667B59" w:rsidRDefault="00667B59" w:rsidP="00667B59">
            <w:pPr>
              <w:rPr>
                <w:del w:id="2922" w:author="Matt Mitchell" w:date="2019-04-14T16:02:00Z"/>
                <w:rPrChange w:id="2923" w:author="Matt Mitchell" w:date="2019-04-14T14:23:00Z">
                  <w:rPr>
                    <w:del w:id="2924" w:author="Matt Mitchell" w:date="2019-04-14T16:02:00Z"/>
                    <w:rFonts w:ascii="-webkit-standard" w:hAnsi="-webkit-standard"/>
                  </w:rPr>
                </w:rPrChange>
              </w:rPr>
            </w:pPr>
            <w:del w:id="2925" w:author="Matt Mitchell" w:date="2019-04-14T16:02:00Z">
              <w:r w:rsidRPr="00B00560" w:rsidDel="00667B59">
                <w:rPr>
                  <w:rPrChange w:id="2926" w:author="Matt Mitchell" w:date="2019-04-14T14:23:00Z">
                    <w:rPr>
                      <w:rFonts w:ascii="-webkit-standard" w:hAnsi="-webkit-standard"/>
                    </w:rPr>
                  </w:rPrChange>
                </w:rPr>
                <w:delText>setAmount(double : amount)</w:delText>
              </w:r>
            </w:del>
          </w:p>
          <w:p w14:paraId="39B952EB" w14:textId="6997298E" w:rsidR="00667B59" w:rsidRPr="00B00560" w:rsidDel="00667B59" w:rsidRDefault="00667B59" w:rsidP="00667B59">
            <w:pPr>
              <w:rPr>
                <w:del w:id="2927" w:author="Matt Mitchell" w:date="2019-04-14T16:02:00Z"/>
                <w:rPrChange w:id="2928" w:author="Matt Mitchell" w:date="2019-04-14T14:23:00Z">
                  <w:rPr>
                    <w:del w:id="2929" w:author="Matt Mitchell" w:date="2019-04-14T16:02:00Z"/>
                    <w:rFonts w:ascii="-webkit-standard" w:hAnsi="-webkit-standard"/>
                  </w:rPr>
                </w:rPrChange>
              </w:rPr>
            </w:pPr>
            <w:del w:id="2930" w:author="Matt Mitchell" w:date="2019-04-14T16:02:00Z">
              <w:r w:rsidRPr="00B00560" w:rsidDel="00667B59">
                <w:rPr>
                  <w:rPrChange w:id="2931" w:author="Matt Mitchell" w:date="2019-04-14T14:23:00Z">
                    <w:rPr>
                      <w:rFonts w:ascii="-webkit-standard" w:hAnsi="-webkit-standard"/>
                    </w:rPr>
                  </w:rPrChange>
                </w:rPr>
                <w:delText>setActivity()</w:delText>
              </w:r>
            </w:del>
          </w:p>
          <w:p w14:paraId="66FAD79F" w14:textId="65FD669B" w:rsidR="00667B59" w:rsidRPr="00B00560" w:rsidDel="00667B59" w:rsidRDefault="00667B59" w:rsidP="00667B59">
            <w:pPr>
              <w:rPr>
                <w:del w:id="2932" w:author="Matt Mitchell" w:date="2019-04-14T16:02:00Z"/>
              </w:rPr>
            </w:pPr>
            <w:del w:id="2933" w:author="Matt Mitchell" w:date="2019-04-14T16:02:00Z">
              <w:r w:rsidRPr="00B00560" w:rsidDel="00667B59">
                <w:rPr>
                  <w:rPrChange w:id="2934" w:author="Matt Mitchell" w:date="2019-04-14T14:23:00Z">
                    <w:rPr>
                      <w:rFonts w:ascii="-webkit-standard" w:hAnsi="-webkit-standard"/>
                    </w:rPr>
                  </w:rPrChange>
                </w:rPr>
                <w:delText>getActivity()</w:delText>
              </w:r>
            </w:del>
          </w:p>
        </w:tc>
      </w:tr>
      <w:tr w:rsidR="00667B59" w:rsidRPr="00B00560" w:rsidDel="00667B59" w14:paraId="4E59A944" w14:textId="01825B01" w:rsidTr="00E15115">
        <w:tblPrEx>
          <w:tblPrExChange w:id="2935" w:author="Matt Mitchell" w:date="2019-04-14T16:41:00Z">
            <w:tblPrEx>
              <w:tblW w:w="13225" w:type="dxa"/>
            </w:tblPrEx>
          </w:tblPrExChange>
        </w:tblPrEx>
        <w:trPr>
          <w:del w:id="2936" w:author="Matt Mitchell" w:date="2019-04-14T16:02:00Z"/>
          <w:trPrChange w:id="2937" w:author="Matt Mitchell" w:date="2019-04-14T16:41:00Z">
            <w:trPr>
              <w:gridAfter w:val="0"/>
            </w:trPr>
          </w:trPrChange>
        </w:trPr>
        <w:tc>
          <w:tcPr>
            <w:tcW w:w="2785" w:type="dxa"/>
            <w:tcPrChange w:id="2938" w:author="Matt Mitchell" w:date="2019-04-14T16:41:00Z">
              <w:tcPr>
                <w:tcW w:w="3235" w:type="dxa"/>
                <w:gridSpan w:val="3"/>
              </w:tcPr>
            </w:tcPrChange>
          </w:tcPr>
          <w:p w14:paraId="659E4A3D" w14:textId="04C84E5E" w:rsidR="00667B59" w:rsidRPr="00B00560" w:rsidDel="00667B59" w:rsidRDefault="00667B59" w:rsidP="00667B59">
            <w:pPr>
              <w:rPr>
                <w:del w:id="2939" w:author="Matt Mitchell" w:date="2019-04-14T16:02:00Z"/>
                <w:rPrChange w:id="2940" w:author="Matt Mitchell" w:date="2019-04-14T14:23:00Z">
                  <w:rPr>
                    <w:del w:id="2941" w:author="Matt Mitchell" w:date="2019-04-14T16:02:00Z"/>
                    <w:rFonts w:ascii="-webkit-standard" w:hAnsi="-webkit-standard"/>
                    <w:b/>
                    <w:color w:val="5B9BD5" w:themeColor="accent5"/>
                  </w:rPr>
                </w:rPrChange>
              </w:rPr>
            </w:pPr>
            <w:ins w:id="2942" w:author="Matt Mitchell [2]" w:date="2019-04-14T14:39:00Z">
              <w:del w:id="2943" w:author="Matt Mitchell" w:date="2019-04-14T16:02:00Z">
                <w:r w:rsidRPr="00B00560" w:rsidDel="00667B59">
                  <w:rPr>
                    <w:rPrChange w:id="2944" w:author="Matt Mitchell" w:date="2019-04-14T14:23:00Z">
                      <w:rPr>
                        <w:rFonts w:ascii="-webkit-standard" w:hAnsi="-webkit-standard"/>
                        <w:b/>
                        <w:color w:val="5B9BD5" w:themeColor="accent5"/>
                      </w:rPr>
                    </w:rPrChange>
                  </w:rPr>
                  <w:delText>MainPage.fxml</w:delText>
                </w:r>
              </w:del>
            </w:ins>
            <w:del w:id="2945" w:author="Matt Mitchell" w:date="2019-04-14T16:02:00Z">
              <w:r w:rsidRPr="00B00560" w:rsidDel="00667B59">
                <w:rPr>
                  <w:rPrChange w:id="2946" w:author="Matt Mitchell" w:date="2019-04-14T14:23:00Z">
                    <w:rPr>
                      <w:b/>
                      <w:color w:val="5B9BD5" w:themeColor="accent5"/>
                    </w:rPr>
                  </w:rPrChange>
                </w:rPr>
                <w:delText>VirtualAtm</w:delText>
              </w:r>
            </w:del>
          </w:p>
        </w:tc>
        <w:tc>
          <w:tcPr>
            <w:tcW w:w="7110" w:type="dxa"/>
            <w:gridSpan w:val="2"/>
            <w:tcPrChange w:id="2947" w:author="Matt Mitchell" w:date="2019-04-14T16:41:00Z">
              <w:tcPr>
                <w:tcW w:w="6660" w:type="dxa"/>
                <w:gridSpan w:val="5"/>
              </w:tcPr>
            </w:tcPrChange>
          </w:tcPr>
          <w:p w14:paraId="3C8F18D4" w14:textId="233B0B6C" w:rsidR="00667B59" w:rsidRPr="00B00560" w:rsidDel="00667B59" w:rsidRDefault="00667B59" w:rsidP="00667B59">
            <w:pPr>
              <w:rPr>
                <w:del w:id="2948" w:author="Matt Mitchell" w:date="2019-04-14T16:02:00Z"/>
                <w:rPrChange w:id="2949" w:author="Matt Mitchell" w:date="2019-04-14T14:23:00Z">
                  <w:rPr>
                    <w:del w:id="2950" w:author="Matt Mitchell" w:date="2019-04-14T16:02:00Z"/>
                    <w:rFonts w:ascii="-webkit-standard" w:hAnsi="-webkit-standard"/>
                  </w:rPr>
                </w:rPrChange>
              </w:rPr>
            </w:pPr>
            <w:ins w:id="2951" w:author="Matt Mitchell [2]" w:date="2019-04-14T14:39:00Z">
              <w:del w:id="2952" w:author="Matt Mitchell" w:date="2019-04-14T16:02:00Z">
                <w:r w:rsidRPr="00B00560" w:rsidDel="00667B59">
                  <w:rPr>
                    <w:rPrChange w:id="2953" w:author="Matt Mitchell" w:date="2019-04-14T14:23:00Z">
                      <w:rPr>
                        <w:rFonts w:ascii="-webkit-standard" w:hAnsi="-webkit-standard"/>
                      </w:rPr>
                    </w:rPrChange>
                  </w:rPr>
                  <w:delText>handleWithdrawAction(ActionEvent event)</w:delText>
                </w:r>
                <w:r w:rsidRPr="00B00560" w:rsidDel="00667B59">
                  <w:rPr>
                    <w:rFonts w:eastAsia="MS Mincho"/>
                    <w:rPrChange w:id="2954" w:author="Matt Mitchell" w:date="2019-04-14T14:23:00Z">
                      <w:rPr>
                        <w:rFonts w:ascii="MS Mincho" w:eastAsia="MS Mincho" w:hAnsi="MS Mincho" w:cs="MS Mincho"/>
                      </w:rPr>
                    </w:rPrChange>
                  </w:rPr>
                  <w:delText> </w:delText>
                </w:r>
                <w:r w:rsidRPr="00B00560" w:rsidDel="00667B59">
                  <w:rPr>
                    <w:rPrChange w:id="2955" w:author="Matt Mitchell" w:date="2019-04-14T14:23:00Z">
                      <w:rPr>
                        <w:rFonts w:ascii="-webkit-standard" w:hAnsi="-webkit-standard"/>
                      </w:rPr>
                    </w:rPrChange>
                  </w:rPr>
                  <w:delText>handleDepositAction(ActionEvent event)</w:delText>
                </w:r>
                <w:r w:rsidRPr="00B00560" w:rsidDel="00667B59">
                  <w:rPr>
                    <w:rFonts w:eastAsia="MS Mincho"/>
                    <w:rPrChange w:id="2956" w:author="Matt Mitchell" w:date="2019-04-14T14:23:00Z">
                      <w:rPr>
                        <w:rFonts w:ascii="MS Mincho" w:eastAsia="MS Mincho" w:hAnsi="MS Mincho" w:cs="MS Mincho"/>
                      </w:rPr>
                    </w:rPrChange>
                  </w:rPr>
                  <w:delText> </w:delText>
                </w:r>
                <w:r w:rsidRPr="00B00560" w:rsidDel="00667B59">
                  <w:rPr>
                    <w:rPrChange w:id="2957" w:author="Matt Mitchell" w:date="2019-04-14T14:23:00Z">
                      <w:rPr>
                        <w:rFonts w:ascii="-webkit-standard" w:hAnsi="-webkit-standard"/>
                      </w:rPr>
                    </w:rPrChange>
                  </w:rPr>
                  <w:delText>handleTransferFundsAction(ActionEvent event)</w:delText>
                </w:r>
                <w:r w:rsidRPr="00B00560" w:rsidDel="00667B59">
                  <w:rPr>
                    <w:rFonts w:eastAsia="MS Mincho"/>
                    <w:rPrChange w:id="2958" w:author="Matt Mitchell" w:date="2019-04-14T14:23:00Z">
                      <w:rPr>
                        <w:rFonts w:ascii="MS Mincho" w:eastAsia="MS Mincho" w:hAnsi="MS Mincho" w:cs="MS Mincho"/>
                      </w:rPr>
                    </w:rPrChange>
                  </w:rPr>
                  <w:delText> </w:delText>
                </w:r>
                <w:r w:rsidRPr="00B00560" w:rsidDel="00667B59">
                  <w:rPr>
                    <w:rPrChange w:id="2959" w:author="Matt Mitchell" w:date="2019-04-14T14:23:00Z">
                      <w:rPr>
                        <w:rFonts w:ascii="-webkit-standard" w:hAnsi="-webkit-standard"/>
                      </w:rPr>
                    </w:rPrChange>
                  </w:rPr>
                  <w:delText>handleAccountHistoryAction(ActionEvent event)</w:delText>
                </w:r>
              </w:del>
            </w:ins>
            <w:del w:id="2960" w:author="Matt Mitchell" w:date="2019-04-14T16:02:00Z">
              <w:r w:rsidRPr="00B00560" w:rsidDel="00667B59">
                <w:rPr>
                  <w:rPrChange w:id="2961" w:author="Matt Mitchell" w:date="2019-04-14T14:23:00Z">
                    <w:rPr>
                      <w:rFonts w:ascii="-webkit-standard" w:hAnsi="-webkit-standard"/>
                    </w:rPr>
                  </w:rPrChange>
                </w:rPr>
                <w:delText>Start()</w:delText>
              </w:r>
            </w:del>
          </w:p>
          <w:p w14:paraId="16F4F4A2" w14:textId="36C3683A" w:rsidR="00667B59" w:rsidRPr="00B00560" w:rsidDel="00667B59" w:rsidRDefault="00667B59" w:rsidP="00667B59">
            <w:pPr>
              <w:rPr>
                <w:del w:id="2962" w:author="Matt Mitchell" w:date="2019-04-14T16:02:00Z"/>
                <w:rPrChange w:id="2963" w:author="Matt Mitchell" w:date="2019-04-14T14:23:00Z">
                  <w:rPr>
                    <w:del w:id="2964" w:author="Matt Mitchell" w:date="2019-04-14T16:02:00Z"/>
                    <w:rFonts w:ascii="-webkit-standard" w:hAnsi="-webkit-standard"/>
                  </w:rPr>
                </w:rPrChange>
              </w:rPr>
            </w:pPr>
            <w:del w:id="2965" w:author="Matt Mitchell" w:date="2019-04-14T16:02:00Z">
              <w:r w:rsidRPr="00B00560" w:rsidDel="00667B59">
                <w:rPr>
                  <w:rPrChange w:id="2966" w:author="Matt Mitchell" w:date="2019-04-14T14:23:00Z">
                    <w:rPr>
                      <w:rFonts w:ascii="-webkit-standard" w:hAnsi="-webkit-standard"/>
                    </w:rPr>
                  </w:rPrChange>
                </w:rPr>
                <w:delText>Main()</w:delText>
              </w:r>
            </w:del>
          </w:p>
        </w:tc>
      </w:tr>
      <w:tr w:rsidR="00667B59" w:rsidRPr="00B00560" w:rsidDel="00667B59" w14:paraId="6605338C" w14:textId="4BB271DE" w:rsidTr="00E15115">
        <w:tblPrEx>
          <w:tblPrExChange w:id="2967" w:author="Matt Mitchell" w:date="2019-04-14T16:41:00Z">
            <w:tblPrEx>
              <w:tblW w:w="13225" w:type="dxa"/>
            </w:tblPrEx>
          </w:tblPrExChange>
        </w:tblPrEx>
        <w:trPr>
          <w:del w:id="2968" w:author="Matt Mitchell" w:date="2019-04-14T16:02:00Z"/>
          <w:trPrChange w:id="2969" w:author="Matt Mitchell" w:date="2019-04-14T16:41:00Z">
            <w:trPr>
              <w:gridAfter w:val="0"/>
            </w:trPr>
          </w:trPrChange>
        </w:trPr>
        <w:tc>
          <w:tcPr>
            <w:tcW w:w="2785" w:type="dxa"/>
            <w:tcPrChange w:id="2970" w:author="Matt Mitchell" w:date="2019-04-14T16:41:00Z">
              <w:tcPr>
                <w:tcW w:w="3235" w:type="dxa"/>
                <w:gridSpan w:val="3"/>
              </w:tcPr>
            </w:tcPrChange>
          </w:tcPr>
          <w:p w14:paraId="5F39DD73" w14:textId="54BBC38C" w:rsidR="00667B59" w:rsidRPr="00B00560" w:rsidDel="00667B59" w:rsidRDefault="00667B59" w:rsidP="00667B59">
            <w:pPr>
              <w:rPr>
                <w:del w:id="2971" w:author="Matt Mitchell" w:date="2019-04-14T16:02:00Z"/>
                <w:rPrChange w:id="2972" w:author="Matt Mitchell" w:date="2019-04-14T14:23:00Z">
                  <w:rPr>
                    <w:del w:id="2973" w:author="Matt Mitchell" w:date="2019-04-14T16:02:00Z"/>
                    <w:b/>
                    <w:color w:val="5B9BD5" w:themeColor="accent5"/>
                  </w:rPr>
                </w:rPrChange>
              </w:rPr>
            </w:pPr>
            <w:ins w:id="2974" w:author="Matt Mitchell [2]" w:date="2019-04-14T14:39:00Z">
              <w:del w:id="2975" w:author="Matt Mitchell" w:date="2019-04-14T16:02:00Z">
                <w:r w:rsidRPr="00B00560" w:rsidDel="00667B59">
                  <w:rPr>
                    <w:rPrChange w:id="2976" w:author="Matt Mitchell" w:date="2019-04-14T14:23:00Z">
                      <w:rPr>
                        <w:rFonts w:ascii="-webkit-standard" w:hAnsi="-webkit-standard"/>
                        <w:b/>
                        <w:color w:val="FF0000"/>
                      </w:rPr>
                    </w:rPrChange>
                  </w:rPr>
                  <w:delText>IAtmDataAccess</w:delText>
                </w:r>
              </w:del>
            </w:ins>
            <w:del w:id="2977" w:author="Matt Mitchell" w:date="2019-04-14T16:02:00Z">
              <w:r w:rsidRPr="00B00560" w:rsidDel="00667B59">
                <w:rPr>
                  <w:rPrChange w:id="2978" w:author="Matt Mitchell" w:date="2019-04-14T14:23:00Z">
                    <w:rPr>
                      <w:rFonts w:ascii="-webkit-standard" w:hAnsi="-webkit-standard"/>
                      <w:b/>
                      <w:color w:val="5B9BD5" w:themeColor="accent5"/>
                    </w:rPr>
                  </w:rPrChange>
                </w:rPr>
                <w:delText>MainPage.fxml</w:delText>
              </w:r>
            </w:del>
          </w:p>
        </w:tc>
        <w:tc>
          <w:tcPr>
            <w:tcW w:w="7110" w:type="dxa"/>
            <w:gridSpan w:val="2"/>
            <w:tcPrChange w:id="2979" w:author="Matt Mitchell" w:date="2019-04-14T16:41:00Z">
              <w:tcPr>
                <w:tcW w:w="6660" w:type="dxa"/>
                <w:gridSpan w:val="5"/>
              </w:tcPr>
            </w:tcPrChange>
          </w:tcPr>
          <w:p w14:paraId="102F6435" w14:textId="6F1D9528" w:rsidR="00667B59" w:rsidRPr="00B00560" w:rsidDel="00667B59" w:rsidRDefault="00667B59" w:rsidP="00667B59">
            <w:pPr>
              <w:rPr>
                <w:ins w:id="2980" w:author="Matt Mitchell [2]" w:date="2019-04-14T14:39:00Z"/>
                <w:del w:id="2981" w:author="Matt Mitchell" w:date="2019-04-14T16:02:00Z"/>
                <w:rPrChange w:id="2982" w:author="Matt Mitchell" w:date="2019-04-14T14:23:00Z">
                  <w:rPr>
                    <w:ins w:id="2983" w:author="Matt Mitchell [2]" w:date="2019-04-14T14:39:00Z"/>
                    <w:del w:id="2984" w:author="Matt Mitchell" w:date="2019-04-14T16:02:00Z"/>
                    <w:rFonts w:ascii="-webkit-standard" w:hAnsi="-webkit-standard"/>
                  </w:rPr>
                </w:rPrChange>
              </w:rPr>
            </w:pPr>
            <w:ins w:id="2985" w:author="Matt Mitchell [2]" w:date="2019-04-14T14:39:00Z">
              <w:del w:id="2986" w:author="Matt Mitchell" w:date="2019-04-14T16:02:00Z">
                <w:r w:rsidRPr="00B00560" w:rsidDel="00667B59">
                  <w:rPr>
                    <w:rPrChange w:id="2987" w:author="Matt Mitchell" w:date="2019-04-14T14:23:00Z">
                      <w:rPr>
                        <w:rFonts w:ascii="-webkit-standard" w:hAnsi="-webkit-standard"/>
                      </w:rPr>
                    </w:rPrChange>
                  </w:rPr>
                  <w:delText>getAllUserAccounts() : List&lt;UserAccount&gt;</w:delText>
                </w:r>
              </w:del>
            </w:ins>
          </w:p>
          <w:p w14:paraId="0523EE05" w14:textId="0376FB9E" w:rsidR="00667B59" w:rsidRPr="00B00560" w:rsidDel="00667B59" w:rsidRDefault="00667B59" w:rsidP="00667B59">
            <w:pPr>
              <w:rPr>
                <w:ins w:id="2988" w:author="Matt Mitchell [2]" w:date="2019-04-14T14:39:00Z"/>
                <w:del w:id="2989" w:author="Matt Mitchell" w:date="2019-04-14T16:02:00Z"/>
                <w:rPrChange w:id="2990" w:author="Matt Mitchell" w:date="2019-04-14T14:23:00Z">
                  <w:rPr>
                    <w:ins w:id="2991" w:author="Matt Mitchell [2]" w:date="2019-04-14T14:39:00Z"/>
                    <w:del w:id="2992" w:author="Matt Mitchell" w:date="2019-04-14T16:02:00Z"/>
                    <w:rFonts w:ascii="-webkit-standard" w:hAnsi="-webkit-standard"/>
                  </w:rPr>
                </w:rPrChange>
              </w:rPr>
            </w:pPr>
            <w:ins w:id="2993" w:author="Matt Mitchell [2]" w:date="2019-04-14T14:39:00Z">
              <w:del w:id="2994" w:author="Matt Mitchell" w:date="2019-04-14T16:02:00Z">
                <w:r w:rsidRPr="00B00560" w:rsidDel="00667B59">
                  <w:rPr>
                    <w:rPrChange w:id="2995" w:author="Matt Mitchell" w:date="2019-04-14T14:23:00Z">
                      <w:rPr>
                        <w:rFonts w:ascii="-webkit-standard" w:hAnsi="-webkit-standard"/>
                      </w:rPr>
                    </w:rPrChange>
                  </w:rPr>
                  <w:delText>findAllBankAccountsForUser(account : User)</w:delText>
                </w:r>
              </w:del>
            </w:ins>
          </w:p>
          <w:p w14:paraId="4E6EF91A" w14:textId="2C5280E2" w:rsidR="00667B59" w:rsidRPr="00B00560" w:rsidDel="00667B59" w:rsidRDefault="00667B59" w:rsidP="00667B59">
            <w:pPr>
              <w:rPr>
                <w:ins w:id="2996" w:author="Matt Mitchell [2]" w:date="2019-04-14T14:39:00Z"/>
                <w:del w:id="2997" w:author="Matt Mitchell" w:date="2019-04-14T16:02:00Z"/>
                <w:rPrChange w:id="2998" w:author="Matt Mitchell" w:date="2019-04-14T14:23:00Z">
                  <w:rPr>
                    <w:ins w:id="2999" w:author="Matt Mitchell [2]" w:date="2019-04-14T14:39:00Z"/>
                    <w:del w:id="3000" w:author="Matt Mitchell" w:date="2019-04-14T16:02:00Z"/>
                    <w:rFonts w:ascii="-webkit-standard" w:hAnsi="-webkit-standard"/>
                  </w:rPr>
                </w:rPrChange>
              </w:rPr>
            </w:pPr>
            <w:ins w:id="3001" w:author="Matt Mitchell [2]" w:date="2019-04-14T14:39:00Z">
              <w:del w:id="3002" w:author="Matt Mitchell" w:date="2019-04-14T16:02:00Z">
                <w:r w:rsidRPr="00B00560" w:rsidDel="00667B59">
                  <w:rPr>
                    <w:rPrChange w:id="3003" w:author="Matt Mitchell" w:date="2019-04-14T14:23:00Z">
                      <w:rPr>
                        <w:rFonts w:ascii="-webkit-standard" w:hAnsi="-webkit-standard"/>
                      </w:rPr>
                    </w:rPrChange>
                  </w:rPr>
                  <w:delText>findUserAccount ( userName : String) UserAccount</w:delText>
                </w:r>
              </w:del>
            </w:ins>
          </w:p>
          <w:p w14:paraId="125738A2" w14:textId="1F88AB00" w:rsidR="00667B59" w:rsidRPr="00B00560" w:rsidDel="00667B59" w:rsidRDefault="00667B59" w:rsidP="00667B59">
            <w:pPr>
              <w:rPr>
                <w:ins w:id="3004" w:author="Matt Mitchell [2]" w:date="2019-04-14T14:39:00Z"/>
                <w:del w:id="3005" w:author="Matt Mitchell" w:date="2019-04-14T16:02:00Z"/>
                <w:rPrChange w:id="3006" w:author="Matt Mitchell" w:date="2019-04-14T14:23:00Z">
                  <w:rPr>
                    <w:ins w:id="3007" w:author="Matt Mitchell [2]" w:date="2019-04-14T14:39:00Z"/>
                    <w:del w:id="3008" w:author="Matt Mitchell" w:date="2019-04-14T16:02:00Z"/>
                    <w:rFonts w:ascii="-webkit-standard" w:hAnsi="-webkit-standard"/>
                  </w:rPr>
                </w:rPrChange>
              </w:rPr>
            </w:pPr>
            <w:ins w:id="3009" w:author="Matt Mitchell [2]" w:date="2019-04-14T14:39:00Z">
              <w:del w:id="3010" w:author="Matt Mitchell" w:date="2019-04-14T16:02:00Z">
                <w:r w:rsidRPr="00B00560" w:rsidDel="00667B59">
                  <w:rPr>
                    <w:rPrChange w:id="3011" w:author="Matt Mitchell" w:date="2019-04-14T14:23:00Z">
                      <w:rPr>
                        <w:rFonts w:ascii="-webkit-standard" w:hAnsi="-webkit-standard"/>
                      </w:rPr>
                    </w:rPrChange>
                  </w:rPr>
                  <w:delText>addUserAccount( account : UserAccount)</w:delText>
                </w:r>
              </w:del>
            </w:ins>
          </w:p>
          <w:p w14:paraId="37245EB1" w14:textId="127EBA18" w:rsidR="00667B59" w:rsidRPr="00B00560" w:rsidDel="00667B59" w:rsidRDefault="00667B59" w:rsidP="00667B59">
            <w:pPr>
              <w:rPr>
                <w:ins w:id="3012" w:author="Matt Mitchell [2]" w:date="2019-04-14T14:39:00Z"/>
                <w:del w:id="3013" w:author="Matt Mitchell" w:date="2019-04-14T16:02:00Z"/>
                <w:rPrChange w:id="3014" w:author="Matt Mitchell" w:date="2019-04-14T14:23:00Z">
                  <w:rPr>
                    <w:ins w:id="3015" w:author="Matt Mitchell [2]" w:date="2019-04-14T14:39:00Z"/>
                    <w:del w:id="3016" w:author="Matt Mitchell" w:date="2019-04-14T16:02:00Z"/>
                    <w:rFonts w:ascii="-webkit-standard" w:hAnsi="-webkit-standard"/>
                  </w:rPr>
                </w:rPrChange>
              </w:rPr>
            </w:pPr>
            <w:ins w:id="3017" w:author="Matt Mitchell [2]" w:date="2019-04-14T14:39:00Z">
              <w:del w:id="3018" w:author="Matt Mitchell" w:date="2019-04-14T16:02:00Z">
                <w:r w:rsidRPr="00B00560" w:rsidDel="00667B59">
                  <w:rPr>
                    <w:rPrChange w:id="3019" w:author="Matt Mitchell" w:date="2019-04-14T14:23:00Z">
                      <w:rPr>
                        <w:rFonts w:ascii="-webkit-standard" w:hAnsi="-webkit-standard"/>
                      </w:rPr>
                    </w:rPrChange>
                  </w:rPr>
                  <w:delText>addBankAccount(account : BankAccount)</w:delText>
                </w:r>
              </w:del>
            </w:ins>
          </w:p>
          <w:p w14:paraId="4F009FF4" w14:textId="1B3497DB" w:rsidR="00667B59" w:rsidRPr="00B00560" w:rsidDel="00667B59" w:rsidRDefault="00667B59" w:rsidP="00667B59">
            <w:pPr>
              <w:rPr>
                <w:del w:id="3020" w:author="Matt Mitchell" w:date="2019-04-14T16:02:00Z"/>
              </w:rPr>
            </w:pPr>
            <w:ins w:id="3021" w:author="Matt Mitchell [2]" w:date="2019-04-14T14:39:00Z">
              <w:del w:id="3022" w:author="Matt Mitchell" w:date="2019-04-14T16:02:00Z">
                <w:r w:rsidRPr="00B00560" w:rsidDel="00667B59">
                  <w:rPr>
                    <w:rPrChange w:id="3023" w:author="Matt Mitchell" w:date="2019-04-14T14:23:00Z">
                      <w:rPr>
                        <w:rFonts w:ascii="-webkit-standard" w:hAnsi="-webkit-standard"/>
                      </w:rPr>
                    </w:rPrChange>
                  </w:rPr>
                  <w:delText>addTransaction(transaction : Transaction)</w:delText>
                </w:r>
              </w:del>
            </w:ins>
            <w:del w:id="3024" w:author="Matt Mitchell" w:date="2019-04-14T16:02:00Z">
              <w:r w:rsidRPr="00B00560" w:rsidDel="00667B59">
                <w:rPr>
                  <w:rPrChange w:id="3025" w:author="Matt Mitchell" w:date="2019-04-14T14:23:00Z">
                    <w:rPr>
                      <w:rFonts w:ascii="-webkit-standard" w:hAnsi="-webkit-standard"/>
                    </w:rPr>
                  </w:rPrChange>
                </w:rPr>
                <w:delText>handleWithdrawAction(ActionEvent event)</w:delText>
              </w:r>
              <w:r w:rsidRPr="00B00560" w:rsidDel="00667B59">
                <w:rPr>
                  <w:rFonts w:eastAsia="MS Mincho"/>
                  <w:rPrChange w:id="3026" w:author="Matt Mitchell" w:date="2019-04-14T14:23:00Z">
                    <w:rPr>
                      <w:rFonts w:ascii="MS Mincho" w:eastAsia="MS Mincho" w:hAnsi="MS Mincho" w:cs="MS Mincho"/>
                    </w:rPr>
                  </w:rPrChange>
                </w:rPr>
                <w:delText> </w:delText>
              </w:r>
              <w:r w:rsidRPr="00B00560" w:rsidDel="00667B59">
                <w:rPr>
                  <w:rPrChange w:id="3027" w:author="Matt Mitchell" w:date="2019-04-14T14:23:00Z">
                    <w:rPr>
                      <w:rFonts w:ascii="-webkit-standard" w:hAnsi="-webkit-standard"/>
                    </w:rPr>
                  </w:rPrChange>
                </w:rPr>
                <w:delText>handleDepositAction(ActionEvent event)</w:delText>
              </w:r>
              <w:r w:rsidRPr="00B00560" w:rsidDel="00667B59">
                <w:rPr>
                  <w:rFonts w:eastAsia="MS Mincho"/>
                  <w:rPrChange w:id="3028" w:author="Matt Mitchell" w:date="2019-04-14T14:23:00Z">
                    <w:rPr>
                      <w:rFonts w:ascii="MS Mincho" w:eastAsia="MS Mincho" w:hAnsi="MS Mincho" w:cs="MS Mincho"/>
                    </w:rPr>
                  </w:rPrChange>
                </w:rPr>
                <w:delText> </w:delText>
              </w:r>
              <w:r w:rsidRPr="00B00560" w:rsidDel="00667B59">
                <w:rPr>
                  <w:rPrChange w:id="3029" w:author="Matt Mitchell" w:date="2019-04-14T14:23:00Z">
                    <w:rPr>
                      <w:rFonts w:ascii="-webkit-standard" w:hAnsi="-webkit-standard"/>
                    </w:rPr>
                  </w:rPrChange>
                </w:rPr>
                <w:delText>handleTransferFundsAction(ActionEvent event)</w:delText>
              </w:r>
              <w:r w:rsidRPr="00B00560" w:rsidDel="00667B59">
                <w:rPr>
                  <w:rFonts w:eastAsia="MS Mincho"/>
                  <w:rPrChange w:id="3030" w:author="Matt Mitchell" w:date="2019-04-14T14:23:00Z">
                    <w:rPr>
                      <w:rFonts w:ascii="MS Mincho" w:eastAsia="MS Mincho" w:hAnsi="MS Mincho" w:cs="MS Mincho"/>
                    </w:rPr>
                  </w:rPrChange>
                </w:rPr>
                <w:delText> </w:delText>
              </w:r>
              <w:r w:rsidRPr="00B00560" w:rsidDel="00667B59">
                <w:rPr>
                  <w:rPrChange w:id="3031" w:author="Matt Mitchell" w:date="2019-04-14T14:23:00Z">
                    <w:rPr>
                      <w:rFonts w:ascii="-webkit-standard" w:hAnsi="-webkit-standard"/>
                    </w:rPr>
                  </w:rPrChange>
                </w:rPr>
                <w:delText>handleAccountHistoryAction(ActionEvent event)</w:delText>
              </w:r>
            </w:del>
          </w:p>
        </w:tc>
      </w:tr>
      <w:tr w:rsidR="00667B59" w:rsidRPr="00B00560" w:rsidDel="00667B59" w14:paraId="0DA4D1D3" w14:textId="74B05F9B" w:rsidTr="00E15115">
        <w:tblPrEx>
          <w:tblPrExChange w:id="3032" w:author="Matt Mitchell" w:date="2019-04-14T16:41:00Z">
            <w:tblPrEx>
              <w:tblW w:w="13225" w:type="dxa"/>
            </w:tblPrEx>
          </w:tblPrExChange>
        </w:tblPrEx>
        <w:trPr>
          <w:del w:id="3033" w:author="Matt Mitchell" w:date="2019-04-14T16:02:00Z"/>
          <w:trPrChange w:id="3034" w:author="Matt Mitchell" w:date="2019-04-14T16:41:00Z">
            <w:trPr>
              <w:gridAfter w:val="0"/>
            </w:trPr>
          </w:trPrChange>
        </w:trPr>
        <w:tc>
          <w:tcPr>
            <w:tcW w:w="2785" w:type="dxa"/>
            <w:tcPrChange w:id="3035" w:author="Matt Mitchell" w:date="2019-04-14T16:41:00Z">
              <w:tcPr>
                <w:tcW w:w="3235" w:type="dxa"/>
                <w:gridSpan w:val="3"/>
              </w:tcPr>
            </w:tcPrChange>
          </w:tcPr>
          <w:p w14:paraId="70976EE1" w14:textId="4EF60AEB" w:rsidR="00667B59" w:rsidRPr="00B00560" w:rsidDel="00667B59" w:rsidRDefault="00667B59" w:rsidP="00667B59">
            <w:pPr>
              <w:rPr>
                <w:del w:id="3036" w:author="Matt Mitchell" w:date="2019-04-14T16:02:00Z"/>
                <w:rPrChange w:id="3037" w:author="Matt Mitchell" w:date="2019-04-14T14:23:00Z">
                  <w:rPr>
                    <w:del w:id="3038" w:author="Matt Mitchell" w:date="2019-04-14T16:02:00Z"/>
                    <w:b/>
                    <w:color w:val="FF0000"/>
                  </w:rPr>
                </w:rPrChange>
              </w:rPr>
            </w:pPr>
            <w:del w:id="3039" w:author="Matt Mitchell" w:date="2019-04-14T16:02:00Z">
              <w:r w:rsidRPr="00B00560" w:rsidDel="00667B59">
                <w:rPr>
                  <w:rPrChange w:id="3040" w:author="Matt Mitchell" w:date="2019-04-14T14:23:00Z">
                    <w:rPr>
                      <w:rFonts w:ascii="-webkit-standard" w:hAnsi="-webkit-standard"/>
                      <w:b/>
                      <w:color w:val="FF0000"/>
                    </w:rPr>
                  </w:rPrChange>
                </w:rPr>
                <w:delText>IAtmDataAccess</w:delText>
              </w:r>
            </w:del>
          </w:p>
        </w:tc>
        <w:tc>
          <w:tcPr>
            <w:tcW w:w="7110" w:type="dxa"/>
            <w:gridSpan w:val="2"/>
            <w:tcPrChange w:id="3041" w:author="Matt Mitchell" w:date="2019-04-14T16:41:00Z">
              <w:tcPr>
                <w:tcW w:w="6660" w:type="dxa"/>
                <w:gridSpan w:val="5"/>
              </w:tcPr>
            </w:tcPrChange>
          </w:tcPr>
          <w:p w14:paraId="3E1A8DAC" w14:textId="7C3D5DE2" w:rsidR="00667B59" w:rsidRPr="00B00560" w:rsidDel="00667B59" w:rsidRDefault="00667B59" w:rsidP="00667B59">
            <w:pPr>
              <w:rPr>
                <w:del w:id="3042" w:author="Matt Mitchell" w:date="2019-04-14T16:02:00Z"/>
                <w:rPrChange w:id="3043" w:author="Matt Mitchell" w:date="2019-04-14T14:23:00Z">
                  <w:rPr>
                    <w:del w:id="3044" w:author="Matt Mitchell" w:date="2019-04-14T16:02:00Z"/>
                    <w:rFonts w:ascii="-webkit-standard" w:hAnsi="-webkit-standard"/>
                  </w:rPr>
                </w:rPrChange>
              </w:rPr>
            </w:pPr>
            <w:del w:id="3045" w:author="Matt Mitchell" w:date="2019-04-14T16:02:00Z">
              <w:r w:rsidRPr="00B00560" w:rsidDel="00667B59">
                <w:rPr>
                  <w:rPrChange w:id="3046" w:author="Matt Mitchell" w:date="2019-04-14T14:23:00Z">
                    <w:rPr>
                      <w:rFonts w:ascii="-webkit-standard" w:hAnsi="-webkit-standard"/>
                    </w:rPr>
                  </w:rPrChange>
                </w:rPr>
                <w:delText>getAllUserAccounts() : List&lt;UserAccount&gt;</w:delText>
              </w:r>
            </w:del>
          </w:p>
          <w:p w14:paraId="1BB9DA60" w14:textId="2ABF661F" w:rsidR="00667B59" w:rsidRPr="00B00560" w:rsidDel="00667B59" w:rsidRDefault="00667B59" w:rsidP="00667B59">
            <w:pPr>
              <w:rPr>
                <w:del w:id="3047" w:author="Matt Mitchell" w:date="2019-04-14T16:02:00Z"/>
                <w:rPrChange w:id="3048" w:author="Matt Mitchell" w:date="2019-04-14T14:23:00Z">
                  <w:rPr>
                    <w:del w:id="3049" w:author="Matt Mitchell" w:date="2019-04-14T16:02:00Z"/>
                    <w:rFonts w:ascii="-webkit-standard" w:hAnsi="-webkit-standard"/>
                  </w:rPr>
                </w:rPrChange>
              </w:rPr>
            </w:pPr>
            <w:del w:id="3050" w:author="Matt Mitchell" w:date="2019-04-14T16:02:00Z">
              <w:r w:rsidRPr="00B00560" w:rsidDel="00667B59">
                <w:rPr>
                  <w:rPrChange w:id="3051" w:author="Matt Mitchell" w:date="2019-04-14T14:23:00Z">
                    <w:rPr>
                      <w:rFonts w:ascii="-webkit-standard" w:hAnsi="-webkit-standard"/>
                    </w:rPr>
                  </w:rPrChange>
                </w:rPr>
                <w:delText>findAllBankAccountsForUser(account : User)</w:delText>
              </w:r>
            </w:del>
          </w:p>
          <w:p w14:paraId="43FB5504" w14:textId="7C96CCC5" w:rsidR="00667B59" w:rsidRPr="00B00560" w:rsidDel="00667B59" w:rsidRDefault="00667B59" w:rsidP="00667B59">
            <w:pPr>
              <w:rPr>
                <w:del w:id="3052" w:author="Matt Mitchell" w:date="2019-04-14T16:02:00Z"/>
                <w:rPrChange w:id="3053" w:author="Matt Mitchell" w:date="2019-04-14T14:23:00Z">
                  <w:rPr>
                    <w:del w:id="3054" w:author="Matt Mitchell" w:date="2019-04-14T16:02:00Z"/>
                    <w:rFonts w:ascii="-webkit-standard" w:hAnsi="-webkit-standard"/>
                  </w:rPr>
                </w:rPrChange>
              </w:rPr>
            </w:pPr>
            <w:del w:id="3055" w:author="Matt Mitchell" w:date="2019-04-14T16:02:00Z">
              <w:r w:rsidRPr="00B00560" w:rsidDel="00667B59">
                <w:rPr>
                  <w:rPrChange w:id="3056" w:author="Matt Mitchell" w:date="2019-04-14T14:23:00Z">
                    <w:rPr>
                      <w:rFonts w:ascii="-webkit-standard" w:hAnsi="-webkit-standard"/>
                    </w:rPr>
                  </w:rPrChange>
                </w:rPr>
                <w:delText>findUserAccount ( userName : String) UserAccount</w:delText>
              </w:r>
            </w:del>
          </w:p>
          <w:p w14:paraId="1BF94083" w14:textId="20BC5E03" w:rsidR="00667B59" w:rsidRPr="00B00560" w:rsidDel="00667B59" w:rsidRDefault="00667B59" w:rsidP="00667B59">
            <w:pPr>
              <w:rPr>
                <w:del w:id="3057" w:author="Matt Mitchell" w:date="2019-04-14T16:02:00Z"/>
                <w:rPrChange w:id="3058" w:author="Matt Mitchell" w:date="2019-04-14T14:23:00Z">
                  <w:rPr>
                    <w:del w:id="3059" w:author="Matt Mitchell" w:date="2019-04-14T16:02:00Z"/>
                    <w:rFonts w:ascii="-webkit-standard" w:hAnsi="-webkit-standard"/>
                  </w:rPr>
                </w:rPrChange>
              </w:rPr>
            </w:pPr>
            <w:del w:id="3060" w:author="Matt Mitchell" w:date="2019-04-14T16:02:00Z">
              <w:r w:rsidRPr="00B00560" w:rsidDel="00667B59">
                <w:rPr>
                  <w:rPrChange w:id="3061" w:author="Matt Mitchell" w:date="2019-04-14T14:23:00Z">
                    <w:rPr>
                      <w:rFonts w:ascii="-webkit-standard" w:hAnsi="-webkit-standard"/>
                    </w:rPr>
                  </w:rPrChange>
                </w:rPr>
                <w:delText>addUserAccount( account : UserAccount)</w:delText>
              </w:r>
            </w:del>
          </w:p>
          <w:p w14:paraId="442CB50F" w14:textId="5D78E76B" w:rsidR="00667B59" w:rsidRPr="00B00560" w:rsidDel="00667B59" w:rsidRDefault="00667B59" w:rsidP="00667B59">
            <w:pPr>
              <w:rPr>
                <w:del w:id="3062" w:author="Matt Mitchell" w:date="2019-04-14T16:02:00Z"/>
                <w:rPrChange w:id="3063" w:author="Matt Mitchell" w:date="2019-04-14T14:23:00Z">
                  <w:rPr>
                    <w:del w:id="3064" w:author="Matt Mitchell" w:date="2019-04-14T16:02:00Z"/>
                    <w:rFonts w:ascii="-webkit-standard" w:hAnsi="-webkit-standard"/>
                  </w:rPr>
                </w:rPrChange>
              </w:rPr>
            </w:pPr>
            <w:del w:id="3065" w:author="Matt Mitchell" w:date="2019-04-14T16:02:00Z">
              <w:r w:rsidRPr="00B00560" w:rsidDel="00667B59">
                <w:rPr>
                  <w:rPrChange w:id="3066" w:author="Matt Mitchell" w:date="2019-04-14T14:23:00Z">
                    <w:rPr>
                      <w:rFonts w:ascii="-webkit-standard" w:hAnsi="-webkit-standard"/>
                    </w:rPr>
                  </w:rPrChange>
                </w:rPr>
                <w:delText>addBankAccount(account : BankAccount)</w:delText>
              </w:r>
            </w:del>
          </w:p>
          <w:p w14:paraId="2B559794" w14:textId="3F6DDC7C" w:rsidR="00667B59" w:rsidRPr="00B00560" w:rsidDel="00667B59" w:rsidRDefault="00667B59" w:rsidP="00667B59">
            <w:pPr>
              <w:rPr>
                <w:del w:id="3067" w:author="Matt Mitchell" w:date="2019-04-14T16:02:00Z"/>
              </w:rPr>
            </w:pPr>
            <w:del w:id="3068" w:author="Matt Mitchell" w:date="2019-04-14T16:02:00Z">
              <w:r w:rsidRPr="00B00560" w:rsidDel="00667B59">
                <w:rPr>
                  <w:rPrChange w:id="3069" w:author="Matt Mitchell" w:date="2019-04-14T14:23:00Z">
                    <w:rPr>
                      <w:rFonts w:ascii="-webkit-standard" w:hAnsi="-webkit-standard"/>
                    </w:rPr>
                  </w:rPrChange>
                </w:rPr>
                <w:delText>addTransaction(transaction : Transaction)</w:delText>
              </w:r>
            </w:del>
          </w:p>
        </w:tc>
      </w:tr>
    </w:tbl>
    <w:p w14:paraId="7AA52EB9" w14:textId="152DE54C" w:rsidR="00570432" w:rsidRPr="00B00560" w:rsidRDefault="00570432"/>
    <w:p w14:paraId="1CC24338" w14:textId="63996E12" w:rsidR="009B20AC" w:rsidRDefault="009B20AC"/>
    <w:p w14:paraId="10208142" w14:textId="38970A6C" w:rsidR="009B20AC" w:rsidDel="007F5BD6" w:rsidRDefault="009B20AC">
      <w:pPr>
        <w:pStyle w:val="Heading1"/>
        <w:rPr>
          <w:del w:id="3070" w:author="Matt Mitchell" w:date="2019-04-14T16:32:00Z"/>
        </w:rPr>
        <w:pPrChange w:id="3071" w:author="Matt Mitchell" w:date="2019-04-14T16:35:00Z">
          <w:pPr/>
        </w:pPrChange>
      </w:pPr>
      <w:r>
        <w:br w:type="page"/>
      </w:r>
    </w:p>
    <w:p w14:paraId="08EEFD61" w14:textId="3B2274EB" w:rsidR="009B20AC" w:rsidDel="000B105D" w:rsidRDefault="009B20AC">
      <w:pPr>
        <w:pStyle w:val="Heading1"/>
        <w:rPr>
          <w:moveFrom w:id="3072" w:author="Matt Mitchell" w:date="2019-04-14T16:12:00Z"/>
        </w:rPr>
        <w:pPrChange w:id="3073" w:author="Matt Mitchell" w:date="2019-04-14T16:35:00Z">
          <w:pPr/>
        </w:pPrChange>
      </w:pPr>
      <w:moveFromRangeStart w:id="3074" w:author="Matt Mitchell" w:date="2019-04-14T16:12:00Z" w:name="move6150769"/>
      <w:moveFrom w:id="3075" w:author="Matt Mitchell" w:date="2019-04-14T16:12:00Z">
        <w:r w:rsidRPr="009B20AC" w:rsidDel="000B105D">
          <w:t xml:space="preserve">Data </w:t>
        </w:r>
        <w:r w:rsidDel="000B105D">
          <w:t>S</w:t>
        </w:r>
        <w:r w:rsidRPr="009B20AC" w:rsidDel="000B105D">
          <w:t xml:space="preserve">tructures, </w:t>
        </w:r>
        <w:r w:rsidDel="000B105D">
          <w:t>D</w:t>
        </w:r>
        <w:r w:rsidRPr="009B20AC" w:rsidDel="000B105D">
          <w:t xml:space="preserve">ata </w:t>
        </w:r>
        <w:r w:rsidDel="000B105D">
          <w:t>F</w:t>
        </w:r>
        <w:r w:rsidRPr="009B20AC" w:rsidDel="000B105D">
          <w:t xml:space="preserve">ile </w:t>
        </w:r>
        <w:r w:rsidDel="000B105D">
          <w:t>S</w:t>
        </w:r>
        <w:r w:rsidRPr="009B20AC" w:rsidDel="000B105D">
          <w:t>tructures</w:t>
        </w:r>
        <w:r w:rsidR="00446EC3" w:rsidDel="000B105D">
          <w:t>, Input and Output format</w:t>
        </w:r>
      </w:moveFrom>
    </w:p>
    <w:p w14:paraId="294F0B1D" w14:textId="33EC306A" w:rsidR="000B4FB3" w:rsidDel="000B105D" w:rsidRDefault="000B4FB3">
      <w:pPr>
        <w:pStyle w:val="Heading1"/>
        <w:rPr>
          <w:moveFrom w:id="3076" w:author="Matt Mitchell" w:date="2019-04-14T16:12:00Z"/>
        </w:rPr>
        <w:pPrChange w:id="3077" w:author="Matt Mitchell" w:date="2019-04-14T16:35:00Z">
          <w:pPr>
            <w:pStyle w:val="ListParagraph"/>
            <w:numPr>
              <w:numId w:val="1"/>
            </w:numPr>
            <w:ind w:left="1080" w:hanging="720"/>
          </w:pPr>
        </w:pPrChange>
      </w:pPr>
    </w:p>
    <w:p w14:paraId="7CEC61EE" w14:textId="73CA68AD" w:rsidR="000B4FB3" w:rsidDel="000B105D" w:rsidRDefault="000F33BB">
      <w:pPr>
        <w:pStyle w:val="Heading1"/>
        <w:rPr>
          <w:moveFrom w:id="3078" w:author="Matt Mitchell" w:date="2019-04-14T16:12:00Z"/>
        </w:rPr>
        <w:pPrChange w:id="3079" w:author="Matt Mitchell" w:date="2019-04-14T16:35:00Z">
          <w:pPr/>
        </w:pPrChange>
      </w:pPr>
      <w:moveFrom w:id="3080" w:author="Matt Mitchell" w:date="2019-04-14T16:12:00Z">
        <w:r w:rsidDel="000B105D">
          <w:t>The</w:t>
        </w:r>
        <w:r w:rsidR="000B4FB3" w:rsidDel="000B105D">
          <w:t xml:space="preserve"> sole data structure used here us in fact an ArrayList.</w:t>
        </w:r>
      </w:moveFrom>
    </w:p>
    <w:p w14:paraId="3E23308C" w14:textId="371EA22B" w:rsidR="000B4FB3" w:rsidDel="000B105D" w:rsidRDefault="000B4FB3">
      <w:pPr>
        <w:pStyle w:val="Heading1"/>
        <w:rPr>
          <w:moveFrom w:id="3081" w:author="Matt Mitchell" w:date="2019-04-14T16:12:00Z"/>
        </w:rPr>
        <w:pPrChange w:id="3082" w:author="Matt Mitchell" w:date="2019-04-14T16:35:00Z">
          <w:pPr/>
        </w:pPrChange>
      </w:pPr>
    </w:p>
    <w:p w14:paraId="066E370F" w14:textId="6C1763A5" w:rsidR="000B4FB3" w:rsidRPr="00446EC3" w:rsidDel="000B105D" w:rsidRDefault="000B4FB3">
      <w:pPr>
        <w:pStyle w:val="Heading1"/>
        <w:rPr>
          <w:moveFrom w:id="3083" w:author="Matt Mitchell" w:date="2019-04-14T16:12:00Z"/>
        </w:rPr>
        <w:pPrChange w:id="3084" w:author="Matt Mitchell" w:date="2019-04-14T16:35:00Z">
          <w:pPr/>
        </w:pPrChange>
      </w:pPr>
      <w:moveFrom w:id="3085" w:author="Matt Mitchell" w:date="2019-04-14T16:12:00Z">
        <w:r w:rsidDel="000B105D">
          <w:t xml:space="preserve">Arraylist of </w:t>
        </w:r>
        <w:r w:rsidR="000F33BB" w:rsidRPr="000F33BB" w:rsidDel="000B105D">
          <w:rPr>
            <w:rFonts w:ascii="-webkit-standard" w:hAnsi="-webkit-standard"/>
            <w:color w:val="000000"/>
          </w:rPr>
          <w:t>UserAccount</w:t>
        </w:r>
      </w:moveFrom>
    </w:p>
    <w:p w14:paraId="7DE19342" w14:textId="0CA76280" w:rsidR="00446EC3" w:rsidRPr="00446EC3" w:rsidDel="000B105D" w:rsidRDefault="00446EC3">
      <w:pPr>
        <w:pStyle w:val="Heading1"/>
        <w:rPr>
          <w:moveFrom w:id="3086" w:author="Matt Mitchell" w:date="2019-04-14T16:12:00Z"/>
        </w:rPr>
        <w:pPrChange w:id="3087" w:author="Matt Mitchell" w:date="2019-04-14T16:35:00Z">
          <w:pPr>
            <w:pStyle w:val="ListParagraph"/>
            <w:numPr>
              <w:numId w:val="3"/>
            </w:numPr>
            <w:ind w:left="1080" w:hanging="360"/>
          </w:pPr>
        </w:pPrChange>
      </w:pPr>
      <w:moveFrom w:id="3088" w:author="Matt Mitchell" w:date="2019-04-14T16:12:00Z">
        <w:r w:rsidDel="000B105D">
          <w:t>ArrayList of Bank</w:t>
        </w:r>
        <w:r w:rsidRPr="00446EC3" w:rsidDel="000B105D">
          <w:t>Account</w:t>
        </w:r>
      </w:moveFrom>
    </w:p>
    <w:p w14:paraId="178999BA" w14:textId="55401178" w:rsidR="00446EC3" w:rsidRPr="000F33BB" w:rsidDel="000B105D" w:rsidRDefault="00446EC3">
      <w:pPr>
        <w:pStyle w:val="Heading1"/>
        <w:rPr>
          <w:moveFrom w:id="3089" w:author="Matt Mitchell" w:date="2019-04-14T16:12:00Z"/>
        </w:rPr>
        <w:pPrChange w:id="3090" w:author="Matt Mitchell" w:date="2019-04-14T16:35:00Z">
          <w:pPr>
            <w:pStyle w:val="ListParagraph"/>
            <w:numPr>
              <w:numId w:val="3"/>
            </w:numPr>
            <w:ind w:left="1080" w:hanging="360"/>
          </w:pPr>
        </w:pPrChange>
      </w:pPr>
      <w:moveFrom w:id="3091" w:author="Matt Mitchell" w:date="2019-04-14T16:12:00Z">
        <w:r w:rsidDel="000B105D">
          <w:t>ArrayList of Transaction</w:t>
        </w:r>
      </w:moveFrom>
    </w:p>
    <w:p w14:paraId="3664A66C" w14:textId="761F1318" w:rsidR="000F33BB" w:rsidDel="000B105D" w:rsidRDefault="000F33BB">
      <w:pPr>
        <w:pStyle w:val="Heading1"/>
        <w:rPr>
          <w:moveFrom w:id="3092" w:author="Matt Mitchell" w:date="2019-04-14T16:12:00Z"/>
        </w:rPr>
        <w:pPrChange w:id="3093" w:author="Matt Mitchell" w:date="2019-04-14T16:35:00Z">
          <w:pPr>
            <w:pStyle w:val="ListParagraph"/>
            <w:numPr>
              <w:numId w:val="3"/>
            </w:numPr>
            <w:ind w:left="1080" w:hanging="360"/>
          </w:pPr>
        </w:pPrChange>
      </w:pPr>
      <w:moveFrom w:id="3094" w:author="Matt Mitchell" w:date="2019-04-14T16:12:00Z">
        <w:r w:rsidDel="000B105D">
          <w:t>Several data file types will be used throughout the project:</w:t>
        </w:r>
      </w:moveFrom>
    </w:p>
    <w:p w14:paraId="46819F84" w14:textId="212C7249" w:rsidR="000F33BB" w:rsidDel="000B105D" w:rsidRDefault="000F33BB">
      <w:pPr>
        <w:pStyle w:val="Heading1"/>
        <w:rPr>
          <w:moveFrom w:id="3095" w:author="Matt Mitchell" w:date="2019-04-14T16:12:00Z"/>
        </w:rPr>
        <w:pPrChange w:id="3096" w:author="Matt Mitchell" w:date="2019-04-14T16:35:00Z">
          <w:pPr/>
        </w:pPrChange>
      </w:pPr>
    </w:p>
    <w:p w14:paraId="09A9AA0D" w14:textId="633DD0F0" w:rsidR="00446EC3" w:rsidRPr="00446EC3" w:rsidDel="000B105D" w:rsidRDefault="00446EC3">
      <w:pPr>
        <w:pStyle w:val="Heading1"/>
        <w:rPr>
          <w:moveFrom w:id="3097" w:author="Matt Mitchell" w:date="2019-04-14T16:12:00Z"/>
        </w:rPr>
        <w:pPrChange w:id="3098" w:author="Matt Mitchell" w:date="2019-04-14T16:35:00Z">
          <w:pPr/>
        </w:pPrChange>
      </w:pPr>
      <w:moveFrom w:id="3099" w:author="Matt Mitchell" w:date="2019-04-14T16:12:00Z">
        <w:r w:rsidRPr="00446EC3" w:rsidDel="000B105D">
          <w:t>String</w:t>
        </w:r>
      </w:moveFrom>
    </w:p>
    <w:p w14:paraId="69216787" w14:textId="7D93E569" w:rsidR="00446EC3" w:rsidRPr="00446EC3" w:rsidDel="000B105D" w:rsidRDefault="00446EC3">
      <w:pPr>
        <w:pStyle w:val="Heading1"/>
        <w:rPr>
          <w:moveFrom w:id="3100" w:author="Matt Mitchell" w:date="2019-04-14T16:12:00Z"/>
        </w:rPr>
        <w:pPrChange w:id="3101" w:author="Matt Mitchell" w:date="2019-04-14T16:35:00Z">
          <w:pPr>
            <w:pStyle w:val="ListParagraph"/>
            <w:numPr>
              <w:numId w:val="4"/>
            </w:numPr>
            <w:ind w:hanging="360"/>
          </w:pPr>
        </w:pPrChange>
      </w:pPr>
      <w:moveFrom w:id="3102" w:author="Matt Mitchell" w:date="2019-04-14T16:12:00Z">
        <w:r w:rsidRPr="00446EC3" w:rsidDel="000B105D">
          <w:t>dataCache</w:t>
        </w:r>
      </w:moveFrom>
    </w:p>
    <w:p w14:paraId="5B3EF007" w14:textId="5E5CED29" w:rsidR="00446EC3" w:rsidRPr="00446EC3" w:rsidDel="000B105D" w:rsidRDefault="00446EC3">
      <w:pPr>
        <w:pStyle w:val="Heading1"/>
        <w:rPr>
          <w:moveFrom w:id="3103" w:author="Matt Mitchell" w:date="2019-04-14T16:12:00Z"/>
        </w:rPr>
        <w:pPrChange w:id="3104" w:author="Matt Mitchell" w:date="2019-04-14T16:35:00Z">
          <w:pPr>
            <w:pStyle w:val="ListParagraph"/>
            <w:numPr>
              <w:numId w:val="4"/>
            </w:numPr>
            <w:ind w:hanging="360"/>
          </w:pPr>
        </w:pPrChange>
      </w:pPr>
      <w:moveFrom w:id="3105" w:author="Matt Mitchell" w:date="2019-04-14T16:12:00Z">
        <w:r w:rsidRPr="00446EC3" w:rsidDel="000B105D">
          <w:t xml:space="preserve">AtmData  </w:t>
        </w:r>
      </w:moveFrom>
    </w:p>
    <w:p w14:paraId="38C3E3A9" w14:textId="4B4D0F74" w:rsidR="00446EC3" w:rsidRPr="00446EC3" w:rsidDel="000B105D" w:rsidRDefault="00446EC3">
      <w:pPr>
        <w:pStyle w:val="Heading1"/>
        <w:rPr>
          <w:moveFrom w:id="3106" w:author="Matt Mitchell" w:date="2019-04-14T16:12:00Z"/>
        </w:rPr>
        <w:pPrChange w:id="3107" w:author="Matt Mitchell" w:date="2019-04-14T16:35:00Z">
          <w:pPr>
            <w:pStyle w:val="ListParagraph"/>
            <w:numPr>
              <w:numId w:val="4"/>
            </w:numPr>
            <w:ind w:hanging="360"/>
          </w:pPr>
        </w:pPrChange>
      </w:pPr>
      <w:moveFrom w:id="3108" w:author="Matt Mitchell" w:date="2019-04-14T16:12:00Z">
        <w:r w:rsidRPr="00446EC3" w:rsidDel="000B105D">
          <w:t xml:space="preserve">String </w:t>
        </w:r>
      </w:moveFrom>
    </w:p>
    <w:p w14:paraId="0F4E59C2" w14:textId="296C235D" w:rsidR="00446EC3" w:rsidRPr="00446EC3" w:rsidDel="000B105D" w:rsidRDefault="00446EC3">
      <w:pPr>
        <w:pStyle w:val="Heading1"/>
        <w:rPr>
          <w:moveFrom w:id="3109" w:author="Matt Mitchell" w:date="2019-04-14T16:12:00Z"/>
        </w:rPr>
        <w:pPrChange w:id="3110" w:author="Matt Mitchell" w:date="2019-04-14T16:35:00Z">
          <w:pPr>
            <w:pStyle w:val="ListParagraph"/>
            <w:numPr>
              <w:numId w:val="4"/>
            </w:numPr>
            <w:ind w:hanging="360"/>
          </w:pPr>
        </w:pPrChange>
      </w:pPr>
      <w:moveFrom w:id="3111" w:author="Matt Mitchell" w:date="2019-04-14T16:12:00Z">
        <w:r w:rsidRPr="00446EC3" w:rsidDel="000B105D">
          <w:t xml:space="preserve">Boolean </w:t>
        </w:r>
      </w:moveFrom>
    </w:p>
    <w:p w14:paraId="64B7DB5C" w14:textId="61A8E304" w:rsidR="00446EC3" w:rsidRPr="00446EC3" w:rsidDel="000B105D" w:rsidRDefault="00446EC3">
      <w:pPr>
        <w:pStyle w:val="Heading1"/>
        <w:rPr>
          <w:moveFrom w:id="3112" w:author="Matt Mitchell" w:date="2019-04-14T16:12:00Z"/>
        </w:rPr>
        <w:pPrChange w:id="3113" w:author="Matt Mitchell" w:date="2019-04-14T16:35:00Z">
          <w:pPr>
            <w:pStyle w:val="ListParagraph"/>
            <w:numPr>
              <w:numId w:val="4"/>
            </w:numPr>
            <w:ind w:hanging="360"/>
          </w:pPr>
        </w:pPrChange>
      </w:pPr>
      <w:moveFrom w:id="3114" w:author="Matt Mitchell" w:date="2019-04-14T16:12:00Z">
        <w:r w:rsidRPr="00446EC3" w:rsidDel="000B105D">
          <w:t xml:space="preserve">AtmData </w:t>
        </w:r>
      </w:moveFrom>
    </w:p>
    <w:p w14:paraId="20392C68" w14:textId="2D2BF825" w:rsidR="00446EC3" w:rsidRPr="00446EC3" w:rsidDel="000B105D" w:rsidRDefault="00446EC3">
      <w:pPr>
        <w:pStyle w:val="Heading1"/>
        <w:rPr>
          <w:moveFrom w:id="3115" w:author="Matt Mitchell" w:date="2019-04-14T16:12:00Z"/>
        </w:rPr>
        <w:pPrChange w:id="3116" w:author="Matt Mitchell" w:date="2019-04-14T16:35:00Z">
          <w:pPr>
            <w:pStyle w:val="ListParagraph"/>
            <w:numPr>
              <w:numId w:val="4"/>
            </w:numPr>
            <w:ind w:hanging="360"/>
          </w:pPr>
        </w:pPrChange>
      </w:pPr>
      <w:moveFrom w:id="3117" w:author="Matt Mitchell" w:date="2019-04-14T16:12:00Z">
        <w:r w:rsidRPr="00446EC3" w:rsidDel="000B105D">
          <w:t>long</w:t>
        </w:r>
      </w:moveFrom>
    </w:p>
    <w:p w14:paraId="4C6960D5" w14:textId="2067F015" w:rsidR="00446EC3" w:rsidRPr="00446EC3" w:rsidDel="000B105D" w:rsidRDefault="00446EC3">
      <w:pPr>
        <w:pStyle w:val="Heading1"/>
        <w:rPr>
          <w:moveFrom w:id="3118" w:author="Matt Mitchell" w:date="2019-04-14T16:12:00Z"/>
        </w:rPr>
        <w:pPrChange w:id="3119" w:author="Matt Mitchell" w:date="2019-04-14T16:35:00Z">
          <w:pPr>
            <w:pStyle w:val="ListParagraph"/>
            <w:numPr>
              <w:numId w:val="4"/>
            </w:numPr>
            <w:ind w:hanging="360"/>
          </w:pPr>
        </w:pPrChange>
      </w:pPr>
      <w:moveFrom w:id="3120" w:author="Matt Mitchell" w:date="2019-04-14T16:12:00Z">
        <w:r w:rsidRPr="00446EC3" w:rsidDel="000B105D">
          <w:t>double</w:t>
        </w:r>
      </w:moveFrom>
    </w:p>
    <w:p w14:paraId="0813DF76" w14:textId="09BFAC5F" w:rsidR="00446EC3" w:rsidRPr="00446EC3" w:rsidDel="000B105D" w:rsidRDefault="00446EC3">
      <w:pPr>
        <w:pStyle w:val="Heading1"/>
        <w:rPr>
          <w:moveFrom w:id="3121" w:author="Matt Mitchell" w:date="2019-04-14T16:12:00Z"/>
        </w:rPr>
        <w:pPrChange w:id="3122" w:author="Matt Mitchell" w:date="2019-04-14T16:35:00Z">
          <w:pPr>
            <w:pStyle w:val="ListParagraph"/>
            <w:numPr>
              <w:numId w:val="4"/>
            </w:numPr>
            <w:ind w:hanging="360"/>
          </w:pPr>
        </w:pPrChange>
      </w:pPr>
      <w:moveFrom w:id="3123" w:author="Matt Mitchell" w:date="2019-04-14T16:12:00Z">
        <w:r w:rsidRPr="00446EC3" w:rsidDel="000B105D">
          <w:t>int</w:t>
        </w:r>
      </w:moveFrom>
    </w:p>
    <w:p w14:paraId="7D707082" w14:textId="6EBF13CC" w:rsidR="00446EC3" w:rsidRPr="00446EC3" w:rsidDel="000B105D" w:rsidRDefault="00446EC3">
      <w:pPr>
        <w:pStyle w:val="Heading1"/>
        <w:rPr>
          <w:moveFrom w:id="3124" w:author="Matt Mitchell" w:date="2019-04-14T16:12:00Z"/>
        </w:rPr>
        <w:pPrChange w:id="3125" w:author="Matt Mitchell" w:date="2019-04-14T16:35:00Z">
          <w:pPr>
            <w:pStyle w:val="ListParagraph"/>
            <w:numPr>
              <w:numId w:val="4"/>
            </w:numPr>
            <w:ind w:hanging="360"/>
          </w:pPr>
        </w:pPrChange>
      </w:pPr>
      <w:moveFrom w:id="3126" w:author="Matt Mitchell" w:date="2019-04-14T16:12:00Z">
        <w:r w:rsidRPr="00446EC3" w:rsidDel="000B105D">
          <w:t>Date</w:t>
        </w:r>
      </w:moveFrom>
    </w:p>
    <w:p w14:paraId="5D99165D" w14:textId="2346E827" w:rsidR="00446EC3" w:rsidRPr="00446EC3" w:rsidDel="000B105D" w:rsidRDefault="00446EC3">
      <w:pPr>
        <w:pStyle w:val="Heading1"/>
        <w:rPr>
          <w:moveFrom w:id="3127" w:author="Matt Mitchell" w:date="2019-04-14T16:12:00Z"/>
        </w:rPr>
        <w:pPrChange w:id="3128" w:author="Matt Mitchell" w:date="2019-04-14T16:35:00Z">
          <w:pPr>
            <w:pStyle w:val="ListParagraph"/>
            <w:numPr>
              <w:numId w:val="4"/>
            </w:numPr>
            <w:ind w:hanging="360"/>
          </w:pPr>
        </w:pPrChange>
      </w:pPr>
      <w:moveFrom w:id="3129" w:author="Matt Mitchell" w:date="2019-04-14T16:12:00Z">
        <w:r w:rsidRPr="00446EC3" w:rsidDel="000B105D">
          <w:t>amount: double</w:t>
        </w:r>
      </w:moveFrom>
    </w:p>
    <w:p w14:paraId="54FBD51C" w14:textId="5A9F9740" w:rsidR="00446EC3" w:rsidRPr="00446EC3" w:rsidDel="000B105D" w:rsidRDefault="00446EC3">
      <w:pPr>
        <w:pStyle w:val="Heading1"/>
        <w:rPr>
          <w:moveFrom w:id="3130" w:author="Matt Mitchell" w:date="2019-04-14T16:12:00Z"/>
        </w:rPr>
        <w:pPrChange w:id="3131" w:author="Matt Mitchell" w:date="2019-04-14T16:35:00Z">
          <w:pPr>
            <w:pStyle w:val="ListParagraph"/>
            <w:numPr>
              <w:numId w:val="4"/>
            </w:numPr>
            <w:ind w:hanging="360"/>
          </w:pPr>
        </w:pPrChange>
      </w:pPr>
      <w:moveFrom w:id="3132" w:author="Matt Mitchell" w:date="2019-04-14T16:12:00Z">
        <w:r w:rsidRPr="00446EC3" w:rsidDel="000B105D">
          <w:t>activityType: String</w:t>
        </w:r>
      </w:moveFrom>
    </w:p>
    <w:p w14:paraId="35BE6499" w14:textId="444D5718" w:rsidR="000F33BB" w:rsidDel="000B105D" w:rsidRDefault="00446EC3">
      <w:pPr>
        <w:pStyle w:val="Heading1"/>
        <w:rPr>
          <w:moveFrom w:id="3133" w:author="Matt Mitchell" w:date="2019-04-14T16:12:00Z"/>
        </w:rPr>
        <w:pPrChange w:id="3134" w:author="Matt Mitchell" w:date="2019-04-14T16:35:00Z">
          <w:pPr>
            <w:pStyle w:val="ListParagraph"/>
            <w:numPr>
              <w:numId w:val="4"/>
            </w:numPr>
            <w:ind w:hanging="360"/>
          </w:pPr>
        </w:pPrChange>
      </w:pPr>
      <w:moveFrom w:id="3135" w:author="Matt Mitchell" w:date="2019-04-14T16:12:00Z">
        <w:r w:rsidDel="000B105D">
          <w:rPr>
            <w:rFonts w:ascii="-webkit-standard" w:hAnsi="-webkit-standard"/>
            <w:color w:val="000000"/>
          </w:rPr>
          <w:br/>
        </w:r>
        <w:r w:rsidDel="000B105D">
          <w:t>Input format</w:t>
        </w:r>
        <w:r w:rsidR="00043CB5" w:rsidDel="000B105D">
          <w:t>and Output formats</w:t>
        </w:r>
      </w:moveFrom>
    </w:p>
    <w:p w14:paraId="067F6866" w14:textId="1A352CC2" w:rsidR="00043CB5" w:rsidDel="000B105D" w:rsidRDefault="00446EC3">
      <w:pPr>
        <w:pStyle w:val="Heading1"/>
        <w:rPr>
          <w:moveFrom w:id="3136" w:author="Matt Mitchell" w:date="2019-04-14T16:12:00Z"/>
        </w:rPr>
        <w:pPrChange w:id="3137" w:author="Matt Mitchell" w:date="2019-04-14T16:35:00Z">
          <w:pPr/>
        </w:pPrChange>
      </w:pPr>
      <w:moveFrom w:id="3138" w:author="Matt Mitchell" w:date="2019-04-14T16:12:00Z">
        <w:r w:rsidDel="000B105D">
          <w:t>In this project, input will be essentially collected from textFields, and Buttons</w:t>
        </w:r>
        <w:r w:rsidR="00043CB5" w:rsidDel="000B105D">
          <w:t xml:space="preserve"> whereas Output will be displayed on either disabled TextfieldAreas or JavaLabels and DialogBoxes. </w:t>
        </w:r>
      </w:moveFrom>
    </w:p>
    <w:moveFromRangeEnd w:id="3074"/>
    <w:p w14:paraId="71C6C13F" w14:textId="535FAE56" w:rsidR="00043CB5" w:rsidDel="000B5EF1" w:rsidRDefault="00043CB5">
      <w:pPr>
        <w:pStyle w:val="Heading1"/>
        <w:rPr>
          <w:del w:id="3139" w:author="Matt Mitchell" w:date="2019-04-14T16:35:00Z"/>
        </w:rPr>
        <w:pPrChange w:id="3140" w:author="Matt Mitchell" w:date="2019-04-14T16:35:00Z">
          <w:pPr/>
        </w:pPrChange>
      </w:pPr>
      <w:del w:id="3141" w:author="Matt Mitchell" w:date="2019-04-14T16:12:00Z">
        <w:r w:rsidDel="000B105D">
          <w:br w:type="page"/>
        </w:r>
      </w:del>
    </w:p>
    <w:p w14:paraId="7C2669DA" w14:textId="77777777" w:rsidR="00043CB5" w:rsidRPr="00997328" w:rsidRDefault="00043CB5">
      <w:pPr>
        <w:pStyle w:val="Heading1"/>
        <w:pPrChange w:id="3142" w:author="Matt Mitchell" w:date="2019-04-14T16:35:00Z">
          <w:pPr/>
        </w:pPrChange>
      </w:pPr>
      <w:bookmarkStart w:id="3143" w:name="_Toc5893736"/>
      <w:bookmarkStart w:id="3144" w:name="_Hlk5547006"/>
      <w:r w:rsidRPr="00997328">
        <w:t>UML Diagram</w:t>
      </w:r>
      <w:bookmarkEnd w:id="3143"/>
    </w:p>
    <w:p w14:paraId="5EB68B28" w14:textId="2E17B3E0" w:rsidR="00EA30AC" w:rsidDel="000B5EF1" w:rsidRDefault="00043CB5" w:rsidP="000B5EF1">
      <w:pPr>
        <w:rPr>
          <w:del w:id="3145" w:author="Matt Mitchell" w:date="2019-04-14T16:35:00Z"/>
        </w:rPr>
      </w:pPr>
      <w:del w:id="3146" w:author="Matt Mitchell" w:date="2019-04-14T16:34:00Z">
        <w:r w:rsidDel="000B5EF1">
          <w:rPr>
            <w:noProof/>
          </w:rPr>
          <mc:AlternateContent>
            <mc:Choice Requires="wps">
              <w:drawing>
                <wp:anchor distT="0" distB="0" distL="114300" distR="114300" simplePos="0" relativeHeight="251661312" behindDoc="1" locked="0" layoutInCell="1" allowOverlap="1" wp14:anchorId="2A3BEEDE" wp14:editId="43998ABD">
                  <wp:simplePos x="0" y="0"/>
                  <wp:positionH relativeFrom="column">
                    <wp:posOffset>0</wp:posOffset>
                  </wp:positionH>
                  <wp:positionV relativeFrom="paragraph">
                    <wp:posOffset>6680835</wp:posOffset>
                  </wp:positionV>
                  <wp:extent cx="59436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5D23A2" w14:textId="39A5BF1B" w:rsidR="00280B93" w:rsidRPr="00AE229C" w:rsidRDefault="00280B93" w:rsidP="00E25EDD">
                              <w:pPr>
                                <w:pStyle w:val="Caption"/>
                                <w:rPr>
                                  <w:rFonts w:asciiTheme="majorHAnsi" w:eastAsiaTheme="majorEastAsia" w:hAnsiTheme="majorHAnsi" w:cstheme="majorBidi"/>
                                  <w:bCs/>
                                  <w:noProof/>
                                  <w:sz w:val="24"/>
                                  <w:szCs w:val="24"/>
                                </w:rPr>
                              </w:pPr>
                              <w:r>
                                <w:t xml:space="preserve">Figure </w:t>
                              </w:r>
                              <w:fldSimple w:instr=" SEQ Figure \* ARABIC ">
                                <w:ins w:id="3147" w:author="Matt Mitchell" w:date="2019-04-14T16:55:00Z">
                                  <w:r>
                                    <w:rPr>
                                      <w:noProof/>
                                    </w:rPr>
                                    <w:t>2</w:t>
                                  </w:r>
                                </w:ins>
                                <w:del w:id="3148" w:author="Matt Mitchell" w:date="2019-04-14T15:17:00Z">
                                  <w:r w:rsidDel="008B70D8">
                                    <w:rPr>
                                      <w:noProof/>
                                    </w:rPr>
                                    <w:delText>1</w:delText>
                                  </w:r>
                                </w:del>
                              </w:fldSimple>
                              <w:r>
                                <w:t>.1 Complete UML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3BEEDE" id="_x0000_t202" coordsize="21600,21600" o:spt="202" path="m,l,21600r21600,l21600,xe">
                  <v:stroke joinstyle="miter"/>
                  <v:path gradientshapeok="t" o:connecttype="rect"/>
                </v:shapetype>
                <v:shape id="Text Box 12" o:spid="_x0000_s1026" type="#_x0000_t202" style="position:absolute;margin-left:0;margin-top:526.05pt;width:46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&#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" stroked="f">
                  <v:textbox style="mso-fit-shape-to-text:t" inset="0,0,0,0">
                    <w:txbxContent>
                      <w:p w14:paraId="2D5D23A2" w14:textId="39A5BF1B" w:rsidR="00280B93" w:rsidRPr="00AE229C" w:rsidRDefault="00280B93" w:rsidP="00E25EDD">
                        <w:pPr>
                          <w:pStyle w:val="Caption"/>
                          <w:rPr>
                            <w:rFonts w:asciiTheme="majorHAnsi" w:eastAsiaTheme="majorEastAsia" w:hAnsiTheme="majorHAnsi" w:cstheme="majorBidi"/>
                            <w:bCs/>
                            <w:noProof/>
                            <w:sz w:val="24"/>
                            <w:szCs w:val="24"/>
                          </w:rPr>
                        </w:pPr>
                        <w:r>
                          <w:t xml:space="preserve">Figure </w:t>
                        </w:r>
                        <w:fldSimple w:instr=" SEQ Figure \* ARABIC ">
                          <w:ins w:id="3149" w:author="Matt Mitchell" w:date="2019-04-14T16:55:00Z">
                            <w:r>
                              <w:rPr>
                                <w:noProof/>
                              </w:rPr>
                              <w:t>2</w:t>
                            </w:r>
                          </w:ins>
                          <w:del w:id="3150" w:author="Matt Mitchell" w:date="2019-04-14T15:17:00Z">
                            <w:r w:rsidDel="008B70D8">
                              <w:rPr>
                                <w:noProof/>
                              </w:rPr>
                              <w:delText>1</w:delText>
                            </w:r>
                          </w:del>
                        </w:fldSimple>
                        <w:r>
                          <w:t>.1 Complete UML Diagram</w:t>
                        </w:r>
                      </w:p>
                    </w:txbxContent>
                  </v:textbox>
                  <w10:wrap type="tight"/>
                </v:shape>
              </w:pict>
            </mc:Fallback>
          </mc:AlternateContent>
        </w:r>
      </w:del>
      <w:r>
        <w:t>T</w:t>
      </w:r>
      <w:r w:rsidRPr="00C12690">
        <w:t>he Unified Modeling Language (UML) is a standard language for specifying,</w:t>
      </w:r>
      <w:r>
        <w:t xml:space="preserve"> </w:t>
      </w:r>
      <w:r w:rsidRPr="00C12690">
        <w:t>visualizing, constructing, and documenting the artifacts of software systems, as well as for business modeling and other non-software systems. This study focuses on the importance of UML diagrams (class, use case, sequence, activity, component, deployment) during s</w:t>
      </w:r>
      <w:r>
        <w:t>oftware</w:t>
      </w:r>
      <w:r w:rsidRPr="00C12690">
        <w:t xml:space="preserve"> development.</w:t>
      </w:r>
      <w:r>
        <w:t xml:space="preserve"> In this case, it outlines different relationships (dependencies, generalization or aggregation) of our classes. The following is our rough draft UML diagram. </w:t>
      </w:r>
    </w:p>
    <w:p w14:paraId="5E5C6985" w14:textId="1A4908A8" w:rsidR="000B5EF1" w:rsidRDefault="000B5EF1">
      <w:pPr>
        <w:rPr>
          <w:ins w:id="3151" w:author="Matt Mitchell" w:date="2019-04-14T16:36:00Z"/>
        </w:rPr>
      </w:pPr>
    </w:p>
    <w:p w14:paraId="7EDDD9BD" w14:textId="77777777" w:rsidR="000B5EF1" w:rsidRDefault="000B5EF1">
      <w:pPr>
        <w:rPr>
          <w:ins w:id="3152" w:author="Matt Mitchell" w:date="2019-04-14T16:36:00Z"/>
        </w:rPr>
        <w:pPrChange w:id="3153" w:author="Matt Mitchell" w:date="2019-04-14T14:49:00Z">
          <w:pPr>
            <w:pStyle w:val="Heading1"/>
          </w:pPr>
        </w:pPrChange>
      </w:pPr>
    </w:p>
    <w:p w14:paraId="6D303CE8" w14:textId="5CC9F18C" w:rsidR="00043CB5" w:rsidDel="000B5EF1" w:rsidRDefault="005F5169">
      <w:pPr>
        <w:rPr>
          <w:del w:id="3154" w:author="Matt Mitchell" w:date="2019-04-14T16:35:00Z"/>
        </w:rPr>
      </w:pPr>
      <w:del w:id="3155" w:author="Matt Mitchell" w:date="2019-04-14T16:33:00Z">
        <w:r w:rsidDel="00EA30AC">
          <w:rPr>
            <w:noProof/>
          </w:rPr>
          <w:drawing>
            <wp:anchor distT="0" distB="0" distL="114300" distR="114300" simplePos="0" relativeHeight="251660288" behindDoc="1" locked="0" layoutInCell="1" allowOverlap="1" wp14:anchorId="498BF9F3" wp14:editId="56A13557">
              <wp:simplePos x="0" y="0"/>
              <wp:positionH relativeFrom="column">
                <wp:posOffset>0</wp:posOffset>
              </wp:positionH>
              <wp:positionV relativeFrom="paragraph">
                <wp:posOffset>66040</wp:posOffset>
              </wp:positionV>
              <wp:extent cx="5857875" cy="4458970"/>
              <wp:effectExtent l="0" t="0" r="9525" b="0"/>
              <wp:wrapTight wrapText="bothSides">
                <wp:wrapPolygon edited="0">
                  <wp:start x="0" y="0"/>
                  <wp:lineTo x="0" y="21502"/>
                  <wp:lineTo x="21565" y="21502"/>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oleum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57875" cy="4458970"/>
                      </a:xfrm>
                      <a:prstGeom prst="rect">
                        <a:avLst/>
                      </a:prstGeom>
                    </pic:spPr>
                  </pic:pic>
                </a:graphicData>
              </a:graphic>
              <wp14:sizeRelH relativeFrom="margin">
                <wp14:pctWidth>0</wp14:pctWidth>
              </wp14:sizeRelH>
              <wp14:sizeRelV relativeFrom="margin">
                <wp14:pctHeight>0</wp14:pctHeight>
              </wp14:sizeRelV>
            </wp:anchor>
          </w:drawing>
        </w:r>
      </w:del>
    </w:p>
    <w:p w14:paraId="49612D9C" w14:textId="2277992A" w:rsidR="000B5EF1" w:rsidRDefault="00043CB5">
      <w:pPr>
        <w:keepNext/>
        <w:rPr>
          <w:ins w:id="3156" w:author="Matt Mitchell" w:date="2019-04-14T16:36:00Z"/>
        </w:rPr>
        <w:pPrChange w:id="3157" w:author="Matt Mitchell" w:date="2019-04-14T16:36:00Z">
          <w:pPr/>
        </w:pPrChange>
      </w:pPr>
      <w:del w:id="3158" w:author="Matt Mitchell" w:date="2019-04-14T16:35:00Z">
        <w:r w:rsidDel="000B5EF1">
          <w:br w:type="page"/>
        </w:r>
      </w:del>
      <w:r w:rsidR="00881C58">
        <w:rPr>
          <w:noProof/>
        </w:rPr>
        <w:drawing>
          <wp:inline distT="0" distB="0" distL="0" distR="0" wp14:anchorId="6CB6E917" wp14:editId="01472C35">
            <wp:extent cx="5934075" cy="3600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6E9D7223" w14:textId="7440B19B" w:rsidR="00043CB5" w:rsidRDefault="000B5EF1">
      <w:pPr>
        <w:pStyle w:val="Caption"/>
        <w:pPrChange w:id="3159" w:author="Matt Mitchell" w:date="2019-04-14T16:36:00Z">
          <w:pPr/>
        </w:pPrChange>
      </w:pPr>
      <w:ins w:id="3160" w:author="Matt Mitchell" w:date="2019-04-14T16:36:00Z">
        <w:r>
          <w:t xml:space="preserve">Figure </w:t>
        </w:r>
        <w:r>
          <w:fldChar w:fldCharType="begin"/>
        </w:r>
        <w:r>
          <w:instrText xml:space="preserve"> SEQ Figure \* ARABIC </w:instrText>
        </w:r>
      </w:ins>
      <w:r>
        <w:fldChar w:fldCharType="separate"/>
      </w:r>
      <w:ins w:id="3161" w:author="Matt Mitchell" w:date="2019-04-14T16:55:00Z">
        <w:r w:rsidR="00EE2549">
          <w:rPr>
            <w:noProof/>
          </w:rPr>
          <w:t>3</w:t>
        </w:r>
      </w:ins>
      <w:ins w:id="3162" w:author="Matt Mitchell" w:date="2019-04-14T16:36:00Z">
        <w:r>
          <w:fldChar w:fldCharType="end"/>
        </w:r>
        <w:r>
          <w:t>Full UML Diagram</w:t>
        </w:r>
      </w:ins>
    </w:p>
    <w:p w14:paraId="29308B3F" w14:textId="77777777" w:rsidR="00043CB5" w:rsidRDefault="00043CB5">
      <w:pPr>
        <w:pStyle w:val="Heading2"/>
        <w:pPrChange w:id="3163" w:author="Matt Mitchell" w:date="2019-04-14T14:49:00Z">
          <w:pPr/>
        </w:pPrChange>
      </w:pPr>
      <w:bookmarkStart w:id="3164" w:name="_Toc5893737"/>
      <w:r>
        <w:t>UML Sub-Diagrams</w:t>
      </w:r>
      <w:bookmarkEnd w:id="3164"/>
    </w:p>
    <w:p w14:paraId="465AC455" w14:textId="2B8D2FB2" w:rsidR="00043CB5" w:rsidDel="00F95E94" w:rsidRDefault="00043CB5" w:rsidP="005C50A3">
      <w:pPr>
        <w:rPr>
          <w:del w:id="3165" w:author="Matt Mitchell" w:date="2019-04-14T16:33:00Z"/>
          <w:color w:val="000000"/>
        </w:rPr>
      </w:pPr>
      <w:r>
        <w:t xml:space="preserve">Breaking up the UML diagram allows to the project to comprehend this phase of our project. </w:t>
      </w:r>
      <w:ins w:id="3166" w:author="Matt Mitchell" w:date="2019-04-14T16:33:00Z">
        <w:r w:rsidR="005C50A3">
          <w:rPr>
            <w:color w:val="000000"/>
          </w:rPr>
          <w:t xml:space="preserve">From our UML diagram, we came up three important sub-diagrams to describe the different layers within the virtual ATM program: User Interface, Service, and Data Access. </w:t>
        </w:r>
      </w:ins>
      <w:del w:id="3167" w:author="Matt Mitchell" w:date="2019-04-14T16:33:00Z">
        <w:r w:rsidDel="005C50A3">
          <w:delText>From our UML diagram, we came up three important sub-diagrams</w:delText>
        </w:r>
      </w:del>
    </w:p>
    <w:p w14:paraId="626B8426" w14:textId="3791B955" w:rsidR="00F95E94" w:rsidRDefault="00F95E94">
      <w:pPr>
        <w:rPr>
          <w:ins w:id="3168" w:author="Matt Mitchell" w:date="2019-04-14T16:37:00Z"/>
          <w:color w:val="000000"/>
        </w:rPr>
      </w:pPr>
    </w:p>
    <w:p w14:paraId="6C7FC3D9" w14:textId="3F7B9EE5" w:rsidR="00F95E94" w:rsidRDefault="00F95E94">
      <w:pPr>
        <w:rPr>
          <w:ins w:id="3169" w:author="Matt Mitchell" w:date="2019-04-14T16:38:00Z"/>
          <w:color w:val="000000"/>
        </w:rPr>
      </w:pPr>
    </w:p>
    <w:p w14:paraId="4D603807" w14:textId="77777777" w:rsidR="0090395A" w:rsidRPr="0090395A" w:rsidRDefault="0090395A">
      <w:pPr>
        <w:pStyle w:val="Heading2"/>
        <w:rPr>
          <w:ins w:id="3170" w:author="Matt Mitchell" w:date="2019-04-14T16:38:00Z"/>
        </w:rPr>
        <w:pPrChange w:id="3171" w:author="Matt Mitchell" w:date="2019-04-14T16:38:00Z">
          <w:pPr/>
        </w:pPrChange>
      </w:pPr>
      <w:ins w:id="3172" w:author="Matt Mitchell" w:date="2019-04-14T16:38:00Z">
        <w:r w:rsidRPr="0090395A">
          <w:t>Service Layer</w:t>
        </w:r>
      </w:ins>
    </w:p>
    <w:p w14:paraId="048B9E26" w14:textId="38B0724D" w:rsidR="0090395A" w:rsidRDefault="0090395A" w:rsidP="0090395A">
      <w:pPr>
        <w:rPr>
          <w:ins w:id="3173" w:author="Matt Mitchell" w:date="2019-04-14T16:39:00Z"/>
          <w:color w:val="000000"/>
        </w:rPr>
      </w:pPr>
      <w:ins w:id="3174" w:author="Matt Mitchell" w:date="2019-04-14T16:38:00Z">
        <w:r w:rsidRPr="0090395A">
          <w:rPr>
            <w:color w:val="000000"/>
          </w:rPr>
          <w:t xml:space="preserve">The diagram below outlines the methods in the </w:t>
        </w:r>
        <w:proofErr w:type="spellStart"/>
        <w:r w:rsidRPr="0090395A">
          <w:rPr>
            <w:color w:val="000000"/>
          </w:rPr>
          <w:t>IAtmService</w:t>
        </w:r>
        <w:proofErr w:type="spellEnd"/>
        <w:r w:rsidRPr="0090395A">
          <w:rPr>
            <w:color w:val="000000"/>
          </w:rPr>
          <w:t xml:space="preserve"> interface.  It also demonstrates the relationship between </w:t>
        </w:r>
        <w:proofErr w:type="spellStart"/>
        <w:r w:rsidRPr="0090395A">
          <w:rPr>
            <w:color w:val="000000"/>
          </w:rPr>
          <w:t>FakeATMService</w:t>
        </w:r>
        <w:proofErr w:type="spellEnd"/>
        <w:r w:rsidRPr="0090395A">
          <w:rPr>
            <w:color w:val="000000"/>
          </w:rPr>
          <w:t xml:space="preserve"> (which is nothing more than a service class intended to test the functionality of the corresponding code) and the </w:t>
        </w:r>
        <w:proofErr w:type="spellStart"/>
        <w:r w:rsidRPr="0090395A">
          <w:rPr>
            <w:color w:val="000000"/>
          </w:rPr>
          <w:t>IAtmService</w:t>
        </w:r>
        <w:proofErr w:type="spellEnd"/>
        <w:r w:rsidRPr="0090395A">
          <w:rPr>
            <w:color w:val="000000"/>
          </w:rPr>
          <w:t xml:space="preserve">.  This layer </w:t>
        </w:r>
      </w:ins>
      <w:ins w:id="3175" w:author="Matt Mitchell" w:date="2019-04-14T17:03:00Z">
        <w:r w:rsidR="001135E0">
          <w:rPr>
            <w:color w:val="000000"/>
          </w:rPr>
          <w:t xml:space="preserve">will </w:t>
        </w:r>
      </w:ins>
      <w:ins w:id="3176" w:author="Matt Mitchell" w:date="2019-04-14T16:38:00Z">
        <w:r w:rsidRPr="0090395A">
          <w:rPr>
            <w:color w:val="000000"/>
          </w:rPr>
          <w:t xml:space="preserve">contain the </w:t>
        </w:r>
      </w:ins>
      <w:ins w:id="3177" w:author="Matt Mitchell" w:date="2019-04-14T17:03:00Z">
        <w:r w:rsidR="001135E0">
          <w:rPr>
            <w:color w:val="000000"/>
          </w:rPr>
          <w:t>“</w:t>
        </w:r>
      </w:ins>
      <w:ins w:id="3178" w:author="Matt Mitchell" w:date="2019-04-14T16:38:00Z">
        <w:r w:rsidRPr="0090395A">
          <w:rPr>
            <w:color w:val="000000"/>
          </w:rPr>
          <w:t>business logic</w:t>
        </w:r>
      </w:ins>
      <w:ins w:id="3179" w:author="Matt Mitchell" w:date="2019-04-14T17:03:00Z">
        <w:r w:rsidR="001135E0">
          <w:rPr>
            <w:color w:val="000000"/>
          </w:rPr>
          <w:t>”</w:t>
        </w:r>
      </w:ins>
      <w:ins w:id="3180" w:author="Matt Mitchell" w:date="2019-04-14T16:38:00Z">
        <w:r w:rsidRPr="0090395A">
          <w:rPr>
            <w:color w:val="000000"/>
          </w:rPr>
          <w:t xml:space="preserve"> of our virtual atm application</w:t>
        </w:r>
      </w:ins>
      <w:ins w:id="3181" w:author="Matt Mitchell" w:date="2019-04-14T17:04:00Z">
        <w:r w:rsidR="00952006">
          <w:rPr>
            <w:color w:val="000000"/>
          </w:rPr>
          <w:t xml:space="preserve">.  It will also act </w:t>
        </w:r>
      </w:ins>
      <w:ins w:id="3182" w:author="Matt Mitchell" w:date="2019-04-14T17:03:00Z">
        <w:r w:rsidR="00952006" w:rsidRPr="0090395A">
          <w:rPr>
            <w:color w:val="000000"/>
          </w:rPr>
          <w:t>as a mediator between the user interface and the data access layer</w:t>
        </w:r>
      </w:ins>
      <w:ins w:id="3183" w:author="Matt Mitchell" w:date="2019-04-14T17:04:00Z">
        <w:r w:rsidR="00952006">
          <w:rPr>
            <w:color w:val="000000"/>
          </w:rPr>
          <w:t xml:space="preserve">, so the user interface does not have to worry about </w:t>
        </w:r>
        <w:r w:rsidR="006404B5">
          <w:rPr>
            <w:color w:val="000000"/>
          </w:rPr>
          <w:t>where information is stored.</w:t>
        </w:r>
      </w:ins>
    </w:p>
    <w:p w14:paraId="49825011" w14:textId="77777777" w:rsidR="00160C52" w:rsidRDefault="00160C52" w:rsidP="0090395A">
      <w:pPr>
        <w:rPr>
          <w:ins w:id="3184" w:author="Matt Mitchell" w:date="2019-04-14T16:37:00Z"/>
          <w:color w:val="000000"/>
        </w:rPr>
      </w:pPr>
    </w:p>
    <w:p w14:paraId="1D5F9CAE" w14:textId="1CAEDABA" w:rsidR="00F95E94" w:rsidRDefault="004B4D04">
      <w:pPr>
        <w:keepNext/>
        <w:jc w:val="center"/>
        <w:rPr>
          <w:ins w:id="3185" w:author="Matt Mitchell" w:date="2019-04-14T16:37:00Z"/>
        </w:rPr>
        <w:pPrChange w:id="3186" w:author="Matt Mitchell" w:date="2019-04-14T16:37:00Z">
          <w:pPr>
            <w:jc w:val="center"/>
          </w:pPr>
        </w:pPrChange>
      </w:pPr>
      <w:r>
        <w:rPr>
          <w:noProof/>
        </w:rPr>
        <w:lastRenderedPageBreak/>
        <w:drawing>
          <wp:inline distT="0" distB="0" distL="0" distR="0" wp14:anchorId="7EC2F7F1" wp14:editId="37B4585E">
            <wp:extent cx="594360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3AF8E9E6" w14:textId="55F4D0B5" w:rsidR="00F95E94" w:rsidRDefault="00F95E94">
      <w:pPr>
        <w:pStyle w:val="Caption"/>
        <w:jc w:val="center"/>
        <w:rPr>
          <w:ins w:id="3187" w:author="Matt Mitchell" w:date="2019-04-14T16:37:00Z"/>
        </w:rPr>
        <w:pPrChange w:id="3188" w:author="Matt Mitchell" w:date="2019-04-14T16:37:00Z">
          <w:pPr>
            <w:pStyle w:val="Heading2"/>
          </w:pPr>
        </w:pPrChange>
      </w:pPr>
      <w:ins w:id="3189" w:author="Matt Mitchell" w:date="2019-04-14T16:37:00Z">
        <w:r>
          <w:t xml:space="preserve">Figure </w:t>
        </w:r>
        <w:r>
          <w:fldChar w:fldCharType="begin"/>
        </w:r>
        <w:r>
          <w:instrText xml:space="preserve"> SEQ Figure \* ARABIC </w:instrText>
        </w:r>
      </w:ins>
      <w:r>
        <w:fldChar w:fldCharType="separate"/>
      </w:r>
      <w:ins w:id="3190" w:author="Matt Mitchell" w:date="2019-04-14T16:55:00Z">
        <w:r w:rsidR="00EE2549">
          <w:rPr>
            <w:noProof/>
          </w:rPr>
          <w:t>4</w:t>
        </w:r>
      </w:ins>
      <w:ins w:id="3191" w:author="Matt Mitchell" w:date="2019-04-14T16:37:00Z">
        <w:r>
          <w:fldChar w:fldCharType="end"/>
        </w:r>
        <w:r>
          <w:t>ATM Service Layer</w:t>
        </w:r>
      </w:ins>
    </w:p>
    <w:p w14:paraId="562555D7" w14:textId="1345DD1E" w:rsidR="00325C56" w:rsidRDefault="00043CB5">
      <w:pPr>
        <w:rPr>
          <w:ins w:id="3192" w:author="Matt Mitchell" w:date="2019-04-14T16:29:00Z"/>
        </w:rPr>
        <w:pPrChange w:id="3193" w:author="Matt Mitchell" w:date="2019-04-14T16:29:00Z">
          <w:pPr>
            <w:jc w:val="center"/>
          </w:pPr>
        </w:pPrChange>
      </w:pPr>
      <w:del w:id="3194" w:author="Matt Mitchell" w:date="2019-04-14T16:36:00Z">
        <w:r w:rsidDel="00F72CA3">
          <w:rPr>
            <w:noProof/>
          </w:rPr>
          <w:drawing>
            <wp:inline distT="0" distB="0" distL="0" distR="0" wp14:anchorId="2868C9F8" wp14:editId="7A409226">
              <wp:extent cx="3114675" cy="49766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mservicelayer.png"/>
                      <pic:cNvPicPr/>
                    </pic:nvPicPr>
                    <pic:blipFill rotWithShape="1">
                      <a:blip r:embed="rId10">
                        <a:extLst>
                          <a:ext uri="{28A0092B-C50C-407E-A947-70E740481C1C}">
                            <a14:useLocalDpi xmlns:a14="http://schemas.microsoft.com/office/drawing/2010/main" val="0"/>
                          </a:ext>
                        </a:extLst>
                      </a:blip>
                      <a:srcRect t="2804" r="13231" b="6518"/>
                      <a:stretch/>
                    </pic:blipFill>
                    <pic:spPr bwMode="auto">
                      <a:xfrm>
                        <a:off x="0" y="0"/>
                        <a:ext cx="3114675" cy="4976654"/>
                      </a:xfrm>
                      <a:prstGeom prst="rect">
                        <a:avLst/>
                      </a:prstGeom>
                      <a:ln>
                        <a:noFill/>
                      </a:ln>
                      <a:extLst>
                        <a:ext uri="{53640926-AAD7-44D8-BBD7-CCE9431645EC}">
                          <a14:shadowObscured xmlns:a14="http://schemas.microsoft.com/office/drawing/2010/main"/>
                        </a:ext>
                      </a:extLst>
                    </pic:spPr>
                  </pic:pic>
                </a:graphicData>
              </a:graphic>
            </wp:inline>
          </w:drawing>
        </w:r>
      </w:del>
    </w:p>
    <w:p w14:paraId="4DC90A29" w14:textId="77777777" w:rsidR="00F72CA3" w:rsidRDefault="00F72CA3" w:rsidP="00325C56">
      <w:pPr>
        <w:pStyle w:val="Caption"/>
        <w:jc w:val="center"/>
        <w:rPr>
          <w:ins w:id="3195" w:author="Matt Mitchell" w:date="2019-04-14T16:36:00Z"/>
        </w:rPr>
      </w:pPr>
    </w:p>
    <w:p w14:paraId="232ABF8E" w14:textId="49C2146D" w:rsidR="00043CB5" w:rsidDel="00325C56" w:rsidRDefault="00A45B77">
      <w:pPr>
        <w:pStyle w:val="Heading2"/>
        <w:rPr>
          <w:del w:id="3196" w:author="Matt Mitchell" w:date="2019-04-14T16:30:00Z"/>
        </w:rPr>
        <w:pPrChange w:id="3197" w:author="Matt Mitchell" w:date="2019-04-14T16:47:00Z">
          <w:pPr/>
        </w:pPrChange>
      </w:pPr>
      <w:ins w:id="3198" w:author="Matt Mitchell" w:date="2019-04-14T16:47:00Z">
        <w:r>
          <w:t>User Interface Layer</w:t>
        </w:r>
      </w:ins>
    </w:p>
    <w:p w14:paraId="3A0379C9" w14:textId="7A7C495F" w:rsidR="00043CB5" w:rsidDel="00325C56" w:rsidRDefault="00043CB5">
      <w:pPr>
        <w:pStyle w:val="Heading2"/>
        <w:rPr>
          <w:del w:id="3199" w:author="Matt Mitchell" w:date="2019-04-14T16:30:00Z"/>
          <w:rFonts w:asciiTheme="majorHAnsi" w:hAnsiTheme="majorHAnsi" w:cstheme="majorBidi"/>
        </w:rPr>
        <w:pPrChange w:id="3200" w:author="Matt Mitchell" w:date="2019-04-14T16:47:00Z">
          <w:pPr/>
        </w:pPrChange>
      </w:pPr>
      <w:del w:id="3201" w:author="Matt Mitchell" w:date="2019-04-14T16:30:00Z">
        <w:r w:rsidDel="00325C56">
          <w:delText xml:space="preserve">Figure </w:delText>
        </w:r>
        <w:r w:rsidRPr="00026F2D" w:rsidDel="00325C56">
          <w:delText>1.</w:delText>
        </w:r>
        <w:r w:rsidDel="00325C56">
          <w:delText>2</w:delText>
        </w:r>
        <w:r w:rsidRPr="00026F2D" w:rsidDel="00325C56">
          <w:delText xml:space="preserve"> ATM Service Layer</w:delText>
        </w:r>
      </w:del>
    </w:p>
    <w:p w14:paraId="3263EDA3" w14:textId="13471891" w:rsidR="00043CB5" w:rsidDel="00115AE5" w:rsidRDefault="00043CB5">
      <w:pPr>
        <w:pStyle w:val="Heading2"/>
        <w:rPr>
          <w:del w:id="3202" w:author="Matt Mitchell" w:date="2019-04-14T16:45:00Z"/>
        </w:rPr>
        <w:pPrChange w:id="3203" w:author="Matt Mitchell" w:date="2019-04-14T16:47:00Z">
          <w:pPr>
            <w:pStyle w:val="Caption"/>
          </w:pPr>
        </w:pPrChange>
      </w:pPr>
    </w:p>
    <w:p w14:paraId="3EA042FB" w14:textId="32662285" w:rsidR="00043CB5" w:rsidRPr="009E1C7B" w:rsidDel="00115AE5" w:rsidRDefault="00043CB5">
      <w:pPr>
        <w:pStyle w:val="Heading2"/>
        <w:rPr>
          <w:del w:id="3204" w:author="Matt Mitchell" w:date="2019-04-14T16:45:00Z"/>
        </w:rPr>
        <w:pPrChange w:id="3205" w:author="Matt Mitchell" w:date="2019-04-14T16:47:00Z">
          <w:pPr/>
        </w:pPrChange>
      </w:pPr>
      <w:del w:id="3206" w:author="Matt Mitchell" w:date="2019-04-14T16:45:00Z">
        <w:r w:rsidDel="00115AE5">
          <w:delText>Figure 1.1 outlines the relationship between FakeATMService (which is nothing more than a service class intended to test the functionality of the corresponding code) and IAtmService.</w:delText>
        </w:r>
        <w:r w:rsidDel="00115AE5">
          <w:rPr>
            <w:b w:val="0"/>
            <w:bCs w:val="0"/>
            <w:noProof/>
          </w:rPr>
          <w:drawing>
            <wp:anchor distT="0" distB="0" distL="114300" distR="114300" simplePos="0" relativeHeight="251662336" behindDoc="1" locked="0" layoutInCell="1" allowOverlap="1" wp14:anchorId="7467A24A" wp14:editId="46C9E7A5">
              <wp:simplePos x="0" y="0"/>
              <wp:positionH relativeFrom="column">
                <wp:posOffset>111760</wp:posOffset>
              </wp:positionH>
              <wp:positionV relativeFrom="paragraph">
                <wp:posOffset>1052195</wp:posOffset>
              </wp:positionV>
              <wp:extent cx="5860415" cy="6331585"/>
              <wp:effectExtent l="0" t="0" r="6985" b="0"/>
              <wp:wrapTight wrapText="bothSides">
                <wp:wrapPolygon edited="0">
                  <wp:start x="0" y="0"/>
                  <wp:lineTo x="0" y="21511"/>
                  <wp:lineTo x="21556" y="21511"/>
                  <wp:lineTo x="2155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ilayer.png"/>
                      <pic:cNvPicPr/>
                    </pic:nvPicPr>
                    <pic:blipFill>
                      <a:blip r:embed="rId11">
                        <a:extLst>
                          <a:ext uri="{28A0092B-C50C-407E-A947-70E740481C1C}">
                            <a14:useLocalDpi xmlns:a14="http://schemas.microsoft.com/office/drawing/2010/main" val="0"/>
                          </a:ext>
                        </a:extLst>
                      </a:blip>
                      <a:stretch>
                        <a:fillRect/>
                      </a:stretch>
                    </pic:blipFill>
                    <pic:spPr>
                      <a:xfrm>
                        <a:off x="0" y="0"/>
                        <a:ext cx="5860415" cy="6331585"/>
                      </a:xfrm>
                      <a:prstGeom prst="rect">
                        <a:avLst/>
                      </a:prstGeom>
                    </pic:spPr>
                  </pic:pic>
                </a:graphicData>
              </a:graphic>
              <wp14:sizeRelH relativeFrom="margin">
                <wp14:pctWidth>0</wp14:pctWidth>
              </wp14:sizeRelH>
              <wp14:sizeRelV relativeFrom="margin">
                <wp14:pctHeight>0</wp14:pctHeight>
              </wp14:sizeRelV>
            </wp:anchor>
          </w:drawing>
        </w:r>
        <w:r w:rsidDel="00115AE5">
          <w:delText xml:space="preserve"> </w:delText>
        </w:r>
      </w:del>
    </w:p>
    <w:p w14:paraId="25367CF0" w14:textId="1D88F447" w:rsidR="00043CB5" w:rsidDel="00115AE5" w:rsidRDefault="00043CB5">
      <w:pPr>
        <w:pStyle w:val="Heading2"/>
        <w:rPr>
          <w:del w:id="3207" w:author="Matt Mitchell" w:date="2019-04-14T16:45:00Z"/>
          <w:rFonts w:asciiTheme="majorHAnsi" w:hAnsiTheme="majorHAnsi" w:cstheme="majorBidi"/>
        </w:rPr>
        <w:pPrChange w:id="3208" w:author="Matt Mitchell" w:date="2019-04-14T16:47:00Z">
          <w:pPr/>
        </w:pPrChange>
      </w:pPr>
      <w:del w:id="3209" w:author="Matt Mitchell" w:date="2019-04-14T16:45:00Z">
        <w:r w:rsidDel="00115AE5">
          <w:delText>Figure 1.3 User Interface Layer</w:delText>
        </w:r>
      </w:del>
    </w:p>
    <w:p w14:paraId="3663D04A" w14:textId="77777777" w:rsidR="00043CB5" w:rsidRDefault="00043CB5">
      <w:pPr>
        <w:pStyle w:val="Heading2"/>
        <w:pPrChange w:id="3210" w:author="Matt Mitchell" w:date="2019-04-14T16:47:00Z">
          <w:pPr>
            <w:pStyle w:val="Caption"/>
          </w:pPr>
        </w:pPrChange>
      </w:pPr>
    </w:p>
    <w:p w14:paraId="39062E38" w14:textId="6CE3B59C" w:rsidR="00A45B77" w:rsidRDefault="005859B8">
      <w:pPr>
        <w:rPr>
          <w:ins w:id="3211" w:author="Matt Mitchell" w:date="2019-04-14T16:50:00Z"/>
        </w:rPr>
      </w:pPr>
      <w:ins w:id="3212" w:author="Matt Mitchell" w:date="2019-04-14T16:48:00Z">
        <w:r w:rsidRPr="005859B8">
          <w:t xml:space="preserve">Since our project is based on the JavaFX framework, which follows the model-view-controller pattern, we needed to create “controller” classes to represent each page within our User Interface.  </w:t>
        </w:r>
      </w:ins>
      <w:ins w:id="3213" w:author="Matt Mitchell" w:date="2019-04-14T16:49:00Z">
        <w:r w:rsidR="003B6651">
          <w:t>This sub-diagram contains the most relationships and dependencies because the User Interface (UI) serves as the largest part of the program.</w:t>
        </w:r>
      </w:ins>
      <w:ins w:id="3214" w:author="Matt Mitchell" w:date="2019-04-14T16:48:00Z">
        <w:r w:rsidRPr="005859B8">
          <w:t xml:space="preserve">  </w:t>
        </w:r>
      </w:ins>
      <w:ins w:id="3215" w:author="Matt Mitchell" w:date="2019-04-14T16:50:00Z">
        <w:r w:rsidR="003B6651">
          <w:t>T</w:t>
        </w:r>
      </w:ins>
      <w:ins w:id="3216" w:author="Matt Mitchell" w:date="2019-04-14T16:48:00Z">
        <w:r w:rsidRPr="005859B8">
          <w:t xml:space="preserve">he </w:t>
        </w:r>
        <w:proofErr w:type="spellStart"/>
        <w:r w:rsidRPr="005859B8">
          <w:t>BaseAtmController</w:t>
        </w:r>
        <w:proofErr w:type="spellEnd"/>
        <w:r w:rsidRPr="005859B8">
          <w:t xml:space="preserve"> class is at the center of every other class because it contains common functionality shared between each of the User Interface controllers.</w:t>
        </w:r>
      </w:ins>
    </w:p>
    <w:p w14:paraId="76BB0DB7" w14:textId="010A22FD" w:rsidR="00C70FEE" w:rsidRDefault="00C70FEE">
      <w:pPr>
        <w:rPr>
          <w:ins w:id="3217" w:author="Matt Mitchell" w:date="2019-04-14T16:50:00Z"/>
        </w:rPr>
      </w:pPr>
    </w:p>
    <w:p w14:paraId="4051F63F" w14:textId="4C0E0E1B" w:rsidR="00C70FEE" w:rsidRDefault="004B4D04">
      <w:pPr>
        <w:keepNext/>
        <w:rPr>
          <w:ins w:id="3218" w:author="Matt Mitchell" w:date="2019-04-14T16:51:00Z"/>
        </w:rPr>
        <w:pPrChange w:id="3219" w:author="Matt Mitchell" w:date="2019-04-14T16:51:00Z">
          <w:pPr/>
        </w:pPrChange>
      </w:pPr>
      <w:r>
        <w:rPr>
          <w:noProof/>
        </w:rPr>
        <w:lastRenderedPageBreak/>
        <w:drawing>
          <wp:inline distT="0" distB="0" distL="0" distR="0" wp14:anchorId="5D6775C4" wp14:editId="63A1AA45">
            <wp:extent cx="5934075" cy="7324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324725"/>
                    </a:xfrm>
                    <a:prstGeom prst="rect">
                      <a:avLst/>
                    </a:prstGeom>
                    <a:noFill/>
                    <a:ln>
                      <a:noFill/>
                    </a:ln>
                  </pic:spPr>
                </pic:pic>
              </a:graphicData>
            </a:graphic>
          </wp:inline>
        </w:drawing>
      </w:r>
    </w:p>
    <w:p w14:paraId="7CED00F9" w14:textId="4FB75DDB" w:rsidR="00C70FEE" w:rsidRDefault="00C70FEE">
      <w:pPr>
        <w:pStyle w:val="Caption"/>
        <w:jc w:val="center"/>
        <w:rPr>
          <w:ins w:id="3220" w:author="Matt Mitchell" w:date="2019-04-14T16:48:00Z"/>
        </w:rPr>
        <w:pPrChange w:id="3221" w:author="Matt Mitchell" w:date="2019-04-14T16:55:00Z">
          <w:pPr/>
        </w:pPrChange>
      </w:pPr>
      <w:ins w:id="3222" w:author="Matt Mitchell" w:date="2019-04-14T16:51:00Z">
        <w:r>
          <w:t xml:space="preserve">Figure </w:t>
        </w:r>
        <w:r>
          <w:fldChar w:fldCharType="begin"/>
        </w:r>
        <w:r>
          <w:instrText xml:space="preserve"> SEQ Figure \* ARABIC </w:instrText>
        </w:r>
      </w:ins>
      <w:r>
        <w:fldChar w:fldCharType="separate"/>
      </w:r>
      <w:ins w:id="3223" w:author="Matt Mitchell" w:date="2019-04-14T16:55:00Z">
        <w:r w:rsidR="00EE2549">
          <w:rPr>
            <w:noProof/>
          </w:rPr>
          <w:t>5</w:t>
        </w:r>
      </w:ins>
      <w:ins w:id="3224" w:author="Matt Mitchell" w:date="2019-04-14T16:51:00Z">
        <w:r>
          <w:fldChar w:fldCharType="end"/>
        </w:r>
        <w:r>
          <w:t>User Interface Layer UML</w:t>
        </w:r>
      </w:ins>
    </w:p>
    <w:p w14:paraId="59541E94" w14:textId="21F986A8" w:rsidR="005859B8" w:rsidRDefault="005859B8">
      <w:pPr>
        <w:rPr>
          <w:ins w:id="3225" w:author="Matt Mitchell" w:date="2019-04-14T16:53:00Z"/>
        </w:rPr>
      </w:pPr>
    </w:p>
    <w:p w14:paraId="3F057C33" w14:textId="77777777" w:rsidR="003821A1" w:rsidRDefault="003821A1">
      <w:pPr>
        <w:rPr>
          <w:ins w:id="3226" w:author="Matt Mitchell" w:date="2019-04-14T16:56:00Z"/>
          <w:rFonts w:eastAsiaTheme="majorEastAsia"/>
          <w:b/>
          <w:bCs/>
          <w:kern w:val="24"/>
        </w:rPr>
      </w:pPr>
      <w:ins w:id="3227" w:author="Matt Mitchell" w:date="2019-04-14T16:56:00Z">
        <w:r>
          <w:br w:type="page"/>
        </w:r>
      </w:ins>
    </w:p>
    <w:p w14:paraId="7CAF9BFE" w14:textId="2FC54EAE" w:rsidR="007A6667" w:rsidRPr="007A6667" w:rsidRDefault="007A6667">
      <w:pPr>
        <w:pStyle w:val="Heading2"/>
        <w:rPr>
          <w:ins w:id="3228" w:author="Matt Mitchell" w:date="2019-04-14T16:53:00Z"/>
          <w:rPrChange w:id="3229" w:author="Matt Mitchell" w:date="2019-04-14T16:54:00Z">
            <w:rPr>
              <w:ins w:id="3230" w:author="Matt Mitchell" w:date="2019-04-14T16:53:00Z"/>
            </w:rPr>
          </w:rPrChange>
        </w:rPr>
        <w:pPrChange w:id="3231" w:author="Matt Mitchell" w:date="2019-04-14T16:54:00Z">
          <w:pPr/>
        </w:pPrChange>
      </w:pPr>
      <w:ins w:id="3232" w:author="Matt Mitchell" w:date="2019-04-14T16:53:00Z">
        <w:r w:rsidRPr="007A6667">
          <w:rPr>
            <w:rPrChange w:id="3233" w:author="Matt Mitchell" w:date="2019-04-14T16:54:00Z">
              <w:rPr>
                <w:b/>
                <w:bCs/>
              </w:rPr>
            </w:rPrChange>
          </w:rPr>
          <w:lastRenderedPageBreak/>
          <w:t>Data Access Layer</w:t>
        </w:r>
      </w:ins>
    </w:p>
    <w:p w14:paraId="410C5B3B" w14:textId="0ACFA20D" w:rsidR="00645184" w:rsidRDefault="006404B5">
      <w:pPr>
        <w:rPr>
          <w:ins w:id="3234" w:author="Matt Mitchell" w:date="2019-04-14T17:02:00Z"/>
        </w:rPr>
      </w:pPr>
      <w:ins w:id="3235" w:author="Matt Mitchell" w:date="2019-04-14T17:04:00Z">
        <w:r w:rsidRPr="0090395A">
          <w:rPr>
            <w:color w:val="000000"/>
          </w:rPr>
          <w:t>The diagram below</w:t>
        </w:r>
      </w:ins>
      <w:ins w:id="3236" w:author="Matt Mitchell" w:date="2019-04-14T17:06:00Z">
        <w:r w:rsidR="000F0DA1">
          <w:rPr>
            <w:color w:val="000000"/>
          </w:rPr>
          <w:t xml:space="preserve"> shows the combined data access layer and the data model </w:t>
        </w:r>
      </w:ins>
      <w:ins w:id="3237" w:author="Matt Mitchell" w:date="2019-04-14T17:07:00Z">
        <w:r w:rsidR="00FD24F8">
          <w:rPr>
            <w:color w:val="000000"/>
          </w:rPr>
          <w:t xml:space="preserve">classes </w:t>
        </w:r>
      </w:ins>
      <w:ins w:id="3238" w:author="Matt Mitchell" w:date="2019-04-14T17:06:00Z">
        <w:r w:rsidR="000F0DA1">
          <w:rPr>
            <w:color w:val="000000"/>
          </w:rPr>
          <w:t xml:space="preserve">for the application.  </w:t>
        </w:r>
      </w:ins>
      <w:ins w:id="3239" w:author="Matt Mitchell" w:date="2019-04-14T17:09:00Z">
        <w:r w:rsidR="009E7AF0">
          <w:rPr>
            <w:color w:val="000000"/>
          </w:rPr>
          <w:t xml:space="preserve">We have defined the interface IAtmDataAccess in order to </w:t>
        </w:r>
        <w:r w:rsidR="00A838DE">
          <w:rPr>
            <w:color w:val="000000"/>
          </w:rPr>
          <w:t>insulate t</w:t>
        </w:r>
      </w:ins>
      <w:ins w:id="3240" w:author="Matt Mitchell" w:date="2019-04-14T17:10:00Z">
        <w:r w:rsidR="00A838DE">
          <w:rPr>
            <w:color w:val="000000"/>
          </w:rPr>
          <w:t xml:space="preserve">he rest of the application from future changes to </w:t>
        </w:r>
        <w:r w:rsidR="005320DC">
          <w:rPr>
            <w:color w:val="000000"/>
          </w:rPr>
          <w:t xml:space="preserve">how the </w:t>
        </w:r>
        <w:r w:rsidR="00A838DE">
          <w:rPr>
            <w:color w:val="000000"/>
          </w:rPr>
          <w:t>data store</w:t>
        </w:r>
        <w:r w:rsidR="005320DC">
          <w:rPr>
            <w:color w:val="000000"/>
          </w:rPr>
          <w:t>d</w:t>
        </w:r>
        <w:r w:rsidR="00A838DE">
          <w:rPr>
            <w:color w:val="000000"/>
          </w:rPr>
          <w:t xml:space="preserve">. </w:t>
        </w:r>
      </w:ins>
      <w:ins w:id="3241" w:author="Matt Mitchell" w:date="2019-04-14T17:06:00Z">
        <w:r w:rsidR="000F0DA1">
          <w:rPr>
            <w:color w:val="000000"/>
          </w:rPr>
          <w:t xml:space="preserve">The </w:t>
        </w:r>
      </w:ins>
      <w:proofErr w:type="spellStart"/>
      <w:ins w:id="3242" w:author="Matt Mitchell" w:date="2019-04-14T17:05:00Z">
        <w:r w:rsidR="00E11A35">
          <w:rPr>
            <w:color w:val="000000"/>
          </w:rPr>
          <w:t>XmlDataAccess</w:t>
        </w:r>
        <w:proofErr w:type="spellEnd"/>
        <w:r w:rsidR="00E11A35">
          <w:rPr>
            <w:color w:val="000000"/>
          </w:rPr>
          <w:t xml:space="preserve"> class</w:t>
        </w:r>
      </w:ins>
      <w:ins w:id="3243" w:author="Matt Mitchell" w:date="2019-04-14T17:11:00Z">
        <w:r w:rsidR="00832A08">
          <w:rPr>
            <w:color w:val="000000"/>
          </w:rPr>
          <w:t>, which</w:t>
        </w:r>
      </w:ins>
      <w:ins w:id="3244" w:author="Matt Mitchell" w:date="2019-04-14T17:07:00Z">
        <w:r w:rsidR="00177713">
          <w:rPr>
            <w:color w:val="000000"/>
          </w:rPr>
          <w:t xml:space="preserve"> </w:t>
        </w:r>
      </w:ins>
      <w:ins w:id="3245" w:author="Matt Mitchell" w:date="2019-04-14T17:10:00Z">
        <w:r w:rsidR="005320DC">
          <w:rPr>
            <w:color w:val="000000"/>
          </w:rPr>
          <w:t>implements the IAtmDataAccess interface</w:t>
        </w:r>
      </w:ins>
      <w:ins w:id="3246" w:author="Matt Mitchell" w:date="2019-04-14T17:11:00Z">
        <w:r w:rsidR="00832A08">
          <w:rPr>
            <w:color w:val="000000"/>
          </w:rPr>
          <w:t xml:space="preserve">, </w:t>
        </w:r>
      </w:ins>
      <w:ins w:id="3247" w:author="Matt Mitchell" w:date="2019-04-14T17:07:00Z">
        <w:r w:rsidR="00177713">
          <w:t xml:space="preserve">is responsible for </w:t>
        </w:r>
      </w:ins>
      <w:ins w:id="3248" w:author="Matt Mitchell" w:date="2019-04-14T17:08:00Z">
        <w:r w:rsidR="00EF6615">
          <w:t xml:space="preserve">serialization and deserialization of </w:t>
        </w:r>
        <w:proofErr w:type="gramStart"/>
        <w:r w:rsidR="00EF6615">
          <w:t>the our</w:t>
        </w:r>
        <w:proofErr w:type="gramEnd"/>
        <w:r w:rsidR="00EF6615">
          <w:t xml:space="preserve"> data model </w:t>
        </w:r>
        <w:r w:rsidR="000B1A2C">
          <w:t xml:space="preserve">to and from the </w:t>
        </w:r>
      </w:ins>
      <w:ins w:id="3249" w:author="Matt Mitchell" w:date="2019-04-14T17:07:00Z">
        <w:r w:rsidR="00177713">
          <w:t>XML file</w:t>
        </w:r>
      </w:ins>
      <w:ins w:id="3250" w:author="Matt Mitchell" w:date="2019-04-14T17:08:00Z">
        <w:r w:rsidR="000B1A2C">
          <w:t>.</w:t>
        </w:r>
      </w:ins>
    </w:p>
    <w:p w14:paraId="3EEDA873" w14:textId="77777777" w:rsidR="00645184" w:rsidRDefault="00645184">
      <w:pPr>
        <w:rPr>
          <w:ins w:id="3251" w:author="Matt Mitchell" w:date="2019-04-14T17:02:00Z"/>
        </w:rPr>
      </w:pPr>
    </w:p>
    <w:p w14:paraId="1479D0C7" w14:textId="126D2CB3" w:rsidR="004E722D" w:rsidRDefault="00AD6EDB">
      <w:pPr>
        <w:rPr>
          <w:ins w:id="3252" w:author="Matt Mitchell" w:date="2019-04-14T17:02:00Z"/>
        </w:rPr>
      </w:pPr>
      <w:ins w:id="3253" w:author="Matt Mitchell" w:date="2019-04-14T17:01:00Z">
        <w:r>
          <w:t>As mentioned previously, t</w:t>
        </w:r>
      </w:ins>
      <w:ins w:id="3254" w:author="Matt Mitchell" w:date="2019-04-14T16:57:00Z">
        <w:r w:rsidR="00A568F7">
          <w:t xml:space="preserve">he </w:t>
        </w:r>
      </w:ins>
      <w:ins w:id="3255" w:author="Matt Mitchell" w:date="2019-04-14T16:59:00Z">
        <w:r w:rsidR="00A561A0">
          <w:t xml:space="preserve">three </w:t>
        </w:r>
      </w:ins>
      <w:ins w:id="3256" w:author="Matt Mitchell" w:date="2019-04-14T17:11:00Z">
        <w:r w:rsidR="00832A08">
          <w:t>basic</w:t>
        </w:r>
      </w:ins>
      <w:ins w:id="3257" w:author="Matt Mitchell" w:date="2019-04-14T16:59:00Z">
        <w:r w:rsidR="00A561A0">
          <w:t xml:space="preserve"> classes </w:t>
        </w:r>
        <w:proofErr w:type="spellStart"/>
        <w:r w:rsidR="00A561A0">
          <w:t>BankAccount</w:t>
        </w:r>
        <w:proofErr w:type="spellEnd"/>
        <w:r w:rsidR="00A561A0">
          <w:t xml:space="preserve">, </w:t>
        </w:r>
        <w:proofErr w:type="spellStart"/>
        <w:r w:rsidR="00A561A0">
          <w:t>UserAccount</w:t>
        </w:r>
        <w:proofErr w:type="spellEnd"/>
        <w:r w:rsidR="001B2CD7">
          <w:t xml:space="preserve">, and Transaction make up the entire </w:t>
        </w:r>
      </w:ins>
      <w:ins w:id="3258" w:author="Matt Mitchell" w:date="2019-04-14T16:57:00Z">
        <w:r w:rsidR="00A568F7">
          <w:t xml:space="preserve">data model </w:t>
        </w:r>
      </w:ins>
      <w:ins w:id="3259" w:author="Matt Mitchell" w:date="2019-04-14T16:59:00Z">
        <w:r w:rsidR="001B2CD7">
          <w:t>for the application</w:t>
        </w:r>
      </w:ins>
      <w:ins w:id="3260" w:author="Matt Mitchell" w:date="2019-04-14T16:58:00Z">
        <w:r w:rsidR="002E4FB4">
          <w:t xml:space="preserve">.  </w:t>
        </w:r>
      </w:ins>
      <w:ins w:id="3261" w:author="Matt Mitchell" w:date="2019-04-14T17:01:00Z">
        <w:r>
          <w:t xml:space="preserve">We chose to use </w:t>
        </w:r>
        <w:r w:rsidR="004D413A">
          <w:t xml:space="preserve">these </w:t>
        </w:r>
      </w:ins>
      <w:ins w:id="3262" w:author="Matt Mitchell" w:date="2019-04-14T17:02:00Z">
        <w:r w:rsidR="004D413A">
          <w:t xml:space="preserve">same three classes </w:t>
        </w:r>
      </w:ins>
      <w:ins w:id="3263" w:author="Matt Mitchell" w:date="2019-04-14T17:00:00Z">
        <w:r w:rsidR="004E722D">
          <w:t>to store/retrieve information from the data access layer</w:t>
        </w:r>
      </w:ins>
      <w:ins w:id="3264" w:author="Matt Mitchell" w:date="2019-04-14T17:11:00Z">
        <w:r w:rsidR="00D16E46">
          <w:t>, so they have been incorporated into the IAtmDataAccess interface</w:t>
        </w:r>
      </w:ins>
      <w:ins w:id="3265" w:author="Matt Mitchell" w:date="2019-04-14T17:12:00Z">
        <w:r w:rsidR="00D16E46">
          <w:t xml:space="preserve"> as well</w:t>
        </w:r>
      </w:ins>
      <w:ins w:id="3266" w:author="Matt Mitchell" w:date="2019-04-14T17:00:00Z">
        <w:r w:rsidR="004E722D">
          <w:t>.</w:t>
        </w:r>
      </w:ins>
    </w:p>
    <w:p w14:paraId="0F72FF6E" w14:textId="0AFE18EC" w:rsidR="007A6667" w:rsidRDefault="007A6667">
      <w:pPr>
        <w:rPr>
          <w:ins w:id="3267" w:author="Matt Mitchell" w:date="2019-04-14T16:54:00Z"/>
        </w:rPr>
      </w:pPr>
      <w:ins w:id="3268" w:author="Matt Mitchell" w:date="2019-04-14T16:54:00Z">
        <w:r>
          <w:t xml:space="preserve"> </w:t>
        </w:r>
      </w:ins>
    </w:p>
    <w:p w14:paraId="0993659C" w14:textId="76ADBB1B" w:rsidR="00734528" w:rsidRDefault="00734528">
      <w:pPr>
        <w:rPr>
          <w:ins w:id="3269" w:author="Matt Mitchell" w:date="2019-04-14T16:54:00Z"/>
        </w:rPr>
      </w:pPr>
    </w:p>
    <w:p w14:paraId="4D52AD20" w14:textId="7AF7716E" w:rsidR="00EE2549" w:rsidRDefault="00F175DA" w:rsidP="00F175DA">
      <w:pPr>
        <w:keepNext/>
        <w:jc w:val="center"/>
        <w:rPr>
          <w:ins w:id="3270" w:author="Matt Mitchell" w:date="2019-04-14T16:55:00Z"/>
        </w:rPr>
        <w:pPrChange w:id="3271" w:author="Matt Mitchell" w:date="2019-04-14T16:55:00Z">
          <w:pPr/>
        </w:pPrChange>
      </w:pPr>
      <w:r>
        <w:rPr>
          <w:noProof/>
        </w:rPr>
        <w:drawing>
          <wp:inline distT="0" distB="0" distL="0" distR="0" wp14:anchorId="41E3E5B9" wp14:editId="38C50FAF">
            <wp:extent cx="5924550" cy="471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4714875"/>
                    </a:xfrm>
                    <a:prstGeom prst="rect">
                      <a:avLst/>
                    </a:prstGeom>
                    <a:noFill/>
                    <a:ln>
                      <a:noFill/>
                    </a:ln>
                  </pic:spPr>
                </pic:pic>
              </a:graphicData>
            </a:graphic>
          </wp:inline>
        </w:drawing>
      </w:r>
      <w:bookmarkStart w:id="3272" w:name="_GoBack"/>
      <w:bookmarkEnd w:id="3272"/>
    </w:p>
    <w:p w14:paraId="01EFE5CF" w14:textId="33E3E3CE" w:rsidR="00734528" w:rsidRDefault="00EE2549">
      <w:pPr>
        <w:pStyle w:val="Caption"/>
        <w:jc w:val="center"/>
        <w:rPr>
          <w:ins w:id="3273" w:author="Matt Mitchell" w:date="2019-04-14T16:53:00Z"/>
        </w:rPr>
        <w:pPrChange w:id="3274" w:author="Matt Mitchell" w:date="2019-04-14T16:55:00Z">
          <w:pPr/>
        </w:pPrChange>
      </w:pPr>
      <w:ins w:id="3275" w:author="Matt Mitchell" w:date="2019-04-14T16:55:00Z">
        <w:r>
          <w:t xml:space="preserve">Figure </w:t>
        </w:r>
        <w:r>
          <w:fldChar w:fldCharType="begin"/>
        </w:r>
        <w:r>
          <w:instrText xml:space="preserve"> SEQ Figure \* ARABIC </w:instrText>
        </w:r>
      </w:ins>
      <w:r>
        <w:fldChar w:fldCharType="separate"/>
      </w:r>
      <w:ins w:id="3276" w:author="Matt Mitchell" w:date="2019-04-14T16:55:00Z">
        <w:r>
          <w:rPr>
            <w:noProof/>
          </w:rPr>
          <w:t>6</w:t>
        </w:r>
        <w:r>
          <w:fldChar w:fldCharType="end"/>
        </w:r>
        <w:r>
          <w:t>Data Model and Access Layer</w:t>
        </w:r>
      </w:ins>
    </w:p>
    <w:p w14:paraId="76D9F0D8" w14:textId="77777777" w:rsidR="007A6667" w:rsidRDefault="007A6667">
      <w:pPr>
        <w:rPr>
          <w:ins w:id="3277" w:author="Matt Mitchell" w:date="2019-04-14T16:48:00Z"/>
        </w:rPr>
      </w:pPr>
    </w:p>
    <w:p w14:paraId="2E3A7D34" w14:textId="2F29AD22" w:rsidR="00043CB5" w:rsidDel="00C70FEE" w:rsidRDefault="00043CB5">
      <w:pPr>
        <w:rPr>
          <w:del w:id="3278" w:author="Matt Mitchell" w:date="2019-04-14T16:50:00Z"/>
        </w:rPr>
      </w:pPr>
      <w:del w:id="3279" w:author="Matt Mitchell" w:date="2019-04-14T16:46:00Z">
        <w:r w:rsidDel="00EC5679">
          <w:rPr>
            <w:noProof/>
          </w:rPr>
          <mc:AlternateContent>
            <mc:Choice Requires="wps">
              <w:drawing>
                <wp:anchor distT="0" distB="0" distL="114300" distR="114300" simplePos="0" relativeHeight="251663360" behindDoc="0" locked="0" layoutInCell="1" allowOverlap="1" wp14:anchorId="4AC87B09" wp14:editId="48718CB9">
                  <wp:simplePos x="0" y="0"/>
                  <wp:positionH relativeFrom="column">
                    <wp:posOffset>0</wp:posOffset>
                  </wp:positionH>
                  <wp:positionV relativeFrom="paragraph">
                    <wp:posOffset>6894830</wp:posOffset>
                  </wp:positionV>
                  <wp:extent cx="583946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839460" cy="635"/>
                          </a:xfrm>
                          <a:prstGeom prst="rect">
                            <a:avLst/>
                          </a:prstGeom>
                          <a:solidFill>
                            <a:prstClr val="white"/>
                          </a:solidFill>
                          <a:ln>
                            <a:noFill/>
                          </a:ln>
                        </wps:spPr>
                        <wps:txbx>
                          <w:txbxContent>
                            <w:p w14:paraId="78589319" w14:textId="77777777" w:rsidR="00280B93" w:rsidRPr="004D1DAC" w:rsidRDefault="00280B93">
                              <w:pPr>
                                <w:pStyle w:val="Caption"/>
                                <w:rPr>
                                  <w:rFonts w:asciiTheme="majorHAnsi" w:eastAsiaTheme="majorEastAsia" w:hAnsiTheme="majorHAnsi" w:cstheme="majorBidi"/>
                                  <w:bCs/>
                                  <w:noProof/>
                                </w:rPr>
                                <w:pPrChange w:id="3280" w:author="Matt Mitchell" w:date="2019-04-14T14:49:00Z">
                                  <w:pPr/>
                                </w:pPrChange>
                              </w:pPr>
                              <w:r>
                                <w:t>Figure 1.4 Data Access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87B09" id="Text Box 19" o:spid="_x0000_s1027" type="#_x0000_t202" style="position:absolute;margin-left:0;margin-top:542.9pt;width:459.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RALgIAAGY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" stroked="f">
                  <v:textbox style="mso-fit-shape-to-text:t" inset="0,0,0,0">
                    <w:txbxContent>
                      <w:p w14:paraId="78589319" w14:textId="77777777" w:rsidR="00280B93" w:rsidRPr="004D1DAC" w:rsidRDefault="00280B93">
                        <w:pPr>
                          <w:pStyle w:val="Caption"/>
                          <w:rPr>
                            <w:rFonts w:asciiTheme="majorHAnsi" w:eastAsiaTheme="majorEastAsia" w:hAnsiTheme="majorHAnsi" w:cstheme="majorBidi"/>
                            <w:bCs/>
                            <w:noProof/>
                          </w:rPr>
                          <w:pPrChange w:id="3281" w:author="Matt Mitchell" w:date="2019-04-14T14:49:00Z">
                            <w:pPr/>
                          </w:pPrChange>
                        </w:pPr>
                        <w:r>
                          <w:t>Figure 1.4 Data Access Layer</w:t>
                        </w:r>
                      </w:p>
                    </w:txbxContent>
                  </v:textbox>
                  <w10:wrap type="square"/>
                </v:shape>
              </w:pict>
            </mc:Fallback>
          </mc:AlternateContent>
        </w:r>
      </w:del>
      <w:del w:id="3282" w:author="Matt Mitchell" w:date="2019-04-14T16:50:00Z">
        <w:r w:rsidRPr="00997328" w:rsidDel="00C70FEE">
          <w:rPr>
            <w:noProof/>
          </w:rPr>
          <w:drawing>
            <wp:anchor distT="0" distB="0" distL="114300" distR="114300" simplePos="0" relativeHeight="251659264" behindDoc="1" locked="0" layoutInCell="1" allowOverlap="1" wp14:anchorId="08511160" wp14:editId="2B28D821">
              <wp:simplePos x="0" y="0"/>
              <wp:positionH relativeFrom="column">
                <wp:posOffset>0</wp:posOffset>
              </wp:positionH>
              <wp:positionV relativeFrom="paragraph">
                <wp:posOffset>2044065</wp:posOffset>
              </wp:positionV>
              <wp:extent cx="5839460" cy="4793615"/>
              <wp:effectExtent l="0" t="0" r="889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28592"/>
                      <a:stretch/>
                    </pic:blipFill>
                    <pic:spPr bwMode="auto">
                      <a:xfrm>
                        <a:off x="0" y="0"/>
                        <a:ext cx="5839460" cy="479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C70FEE">
          <w:delText xml:space="preserve">The UML diagram of the User Interface Layer </w:delText>
        </w:r>
      </w:del>
      <w:del w:id="3283" w:author="Matt Mitchell" w:date="2019-04-14T16:47:00Z">
        <w:r w:rsidDel="00A45B77">
          <w:delText xml:space="preserve">shown in Figure 1.2 </w:delText>
        </w:r>
      </w:del>
      <w:del w:id="3284" w:author="Matt Mitchell" w:date="2019-04-14T16:50:00Z">
        <w:r w:rsidDel="00C70FEE">
          <w:delText xml:space="preserve">illustrates the interaction between our ATM windows. </w:delText>
        </w:r>
      </w:del>
      <w:del w:id="3285" w:author="Matt Mitchell" w:date="2019-04-14T16:49:00Z">
        <w:r w:rsidDel="003B6651">
          <w:delText xml:space="preserve">This particular sub-diagram contains the most relationships and dependencies because the User Interface (UI) serves as the largest part of the program. </w:delText>
        </w:r>
      </w:del>
      <w:del w:id="3286" w:author="Matt Mitchell" w:date="2019-04-14T16:50:00Z">
        <w:r w:rsidDel="00C70FEE">
          <w:delText xml:space="preserve">The BaseAtmController class is at the center of every other class as it holds a relationship with every other class involved in the UI design. Based on our design, every component is loaded via the BaseAtmController class. </w:delText>
        </w:r>
      </w:del>
    </w:p>
    <w:p w14:paraId="14E1F0F6" w14:textId="170F1AFB" w:rsidR="00043CB5" w:rsidDel="00447B34" w:rsidRDefault="00043CB5">
      <w:pPr>
        <w:pStyle w:val="Heading2"/>
        <w:rPr>
          <w:del w:id="3287" w:author="Matt Mitchell" w:date="2019-04-14T16:48:00Z"/>
        </w:rPr>
        <w:pPrChange w:id="3288" w:author="Matt Mitchell" w:date="2019-04-14T16:54:00Z">
          <w:pPr/>
        </w:pPrChange>
      </w:pPr>
      <w:r>
        <w:br w:type="page"/>
      </w:r>
    </w:p>
    <w:p w14:paraId="5E7F4AAD" w14:textId="78CA4F2F" w:rsidR="00C51D93" w:rsidRPr="008C156D" w:rsidDel="00734528" w:rsidRDefault="00043CB5">
      <w:pPr>
        <w:pStyle w:val="Heading2"/>
        <w:rPr>
          <w:del w:id="3289" w:author="Matt Mitchell" w:date="2019-04-14T16:54:00Z"/>
        </w:rPr>
        <w:pPrChange w:id="3290" w:author="Matt Mitchell" w:date="2019-04-14T16:54:00Z">
          <w:pPr/>
        </w:pPrChange>
      </w:pPr>
      <w:del w:id="3291" w:author="Matt Mitchell" w:date="2019-04-14T16:54:00Z">
        <w:r w:rsidDel="00734528">
          <w:delText>Because our UI is built upon XML files, Figure 1.3 illustrates the classes within the Data Access Layer. The IAtmDataAccess class collets the contents of the XML files and recycles it to usable components on other classes.</w:delText>
        </w:r>
      </w:del>
    </w:p>
    <w:p w14:paraId="1B5A8DB0" w14:textId="44279F71" w:rsidR="00043CB5" w:rsidRPr="00997328" w:rsidRDefault="00043CB5">
      <w:pPr>
        <w:pStyle w:val="Heading1"/>
        <w:pPrChange w:id="3292" w:author="Matt Mitchell" w:date="2019-04-14T16:27:00Z">
          <w:pPr/>
        </w:pPrChange>
      </w:pPr>
      <w:bookmarkStart w:id="3293" w:name="_Toc5893738"/>
      <w:bookmarkEnd w:id="3144"/>
      <w:r w:rsidRPr="00997328">
        <w:t>ATM Graphics Design</w:t>
      </w:r>
      <w:bookmarkEnd w:id="3293"/>
    </w:p>
    <w:p w14:paraId="7BFA4A63" w14:textId="64D07088" w:rsidR="00043CB5" w:rsidRDefault="00043CB5">
      <w:pPr>
        <w:rPr>
          <w:ins w:id="3294" w:author="Matt Mitchell" w:date="2019-04-14T14:47:00Z"/>
        </w:rPr>
        <w:pPrChange w:id="3295" w:author="Matt Mitchell" w:date="2019-04-14T14:49:00Z">
          <w:pPr>
            <w:pStyle w:val="Heading1"/>
          </w:pPr>
        </w:pPrChange>
      </w:pPr>
      <w:r>
        <w:tab/>
        <w:t xml:space="preserve">The following are the graphics that were previously submitted along with the User Guide. </w:t>
      </w:r>
      <w:del w:id="3296" w:author="Matt Mitchell" w:date="2019-04-14T14:46:00Z">
        <w:r w:rsidDel="00C51D93">
          <w:delText xml:space="preserve">Those </w:delText>
        </w:r>
      </w:del>
      <w:ins w:id="3297" w:author="Matt Mitchell" w:date="2019-04-14T14:46:00Z">
        <w:r w:rsidR="00C51D93">
          <w:t xml:space="preserve">These </w:t>
        </w:r>
      </w:ins>
      <w:r>
        <w:t xml:space="preserve">graphics played a very important role </w:t>
      </w:r>
      <w:del w:id="3298" w:author="Matt Mitchell" w:date="2019-04-14T14:46:00Z">
        <w:r w:rsidDel="00C51D93">
          <w:delText xml:space="preserve">in the process of design </w:delText>
        </w:r>
      </w:del>
      <w:ins w:id="3299" w:author="Matt Mitchell" w:date="2019-04-14T14:46:00Z">
        <w:r w:rsidR="00C51D93">
          <w:t xml:space="preserve">during the design phase of the </w:t>
        </w:r>
      </w:ins>
      <w:del w:id="3300" w:author="Matt Mitchell" w:date="2019-04-14T14:46:00Z">
        <w:r w:rsidDel="00C51D93">
          <w:delText xml:space="preserve">this </w:delText>
        </w:r>
      </w:del>
      <w:r>
        <w:t>application. They paved a way that was initially not considered (using XML files to build our application). But more importantly, the helped us critically think about how our application will look like, will work but also how our windows will communicate (dynamic or static windows).</w:t>
      </w:r>
    </w:p>
    <w:p w14:paraId="2B7A0A0B" w14:textId="77777777" w:rsidR="00173308" w:rsidRDefault="00173308"/>
    <w:p w14:paraId="4C04B3AC" w14:textId="6712D863" w:rsidR="00043CB5" w:rsidRDefault="00043CB5">
      <w:pPr>
        <w:rPr>
          <w:ins w:id="3301" w:author="Matt Mitchell" w:date="2019-04-14T16:54:00Z"/>
        </w:rPr>
      </w:pPr>
      <w:r>
        <w:tab/>
        <w:t>In Figure 2.1</w:t>
      </w:r>
      <w:r w:rsidRPr="002411F2">
        <w:t xml:space="preserve">, the </w:t>
      </w:r>
      <w:proofErr w:type="spellStart"/>
      <w:r w:rsidRPr="002411F2">
        <w:t>LoginPageController</w:t>
      </w:r>
      <w:proofErr w:type="spellEnd"/>
      <w:r w:rsidRPr="002411F2">
        <w:t xml:space="preserve"> </w:t>
      </w:r>
      <w:r>
        <w:t xml:space="preserve">class </w:t>
      </w:r>
      <w:r w:rsidRPr="002411F2">
        <w:t>will be called</w:t>
      </w:r>
      <w:r>
        <w:t xml:space="preserve"> upon to load the ATM Login Page. If the username or password are incorrectly entered or missing, a message box containing an error message will appear (see Figure 2.2).</w:t>
      </w:r>
    </w:p>
    <w:p w14:paraId="5904342A" w14:textId="77777777" w:rsidR="00734528" w:rsidRPr="007F1008" w:rsidRDefault="00734528"/>
    <w:p w14:paraId="178F2394" w14:textId="595D3647" w:rsidR="00734528" w:rsidRDefault="00043CB5">
      <w:r>
        <w:rPr>
          <w:noProof/>
        </w:rPr>
        <w:drawing>
          <wp:inline distT="0" distB="0" distL="0" distR="0" wp14:anchorId="0A9C3788" wp14:editId="039F49D6">
            <wp:extent cx="5660136" cy="33284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0136" cy="3328416"/>
                    </a:xfrm>
                    <a:prstGeom prst="rect">
                      <a:avLst/>
                    </a:prstGeom>
                    <a:noFill/>
                  </pic:spPr>
                </pic:pic>
              </a:graphicData>
            </a:graphic>
          </wp:inline>
        </w:drawing>
      </w:r>
    </w:p>
    <w:p w14:paraId="6817F410" w14:textId="73334500" w:rsidR="00043CB5" w:rsidRDefault="00043CB5">
      <w:pPr>
        <w:pStyle w:val="Caption"/>
        <w:rPr>
          <w:ins w:id="3302" w:author="Matt Mitchell" w:date="2019-04-14T16:54:00Z"/>
        </w:rPr>
      </w:pPr>
      <w:r>
        <w:t xml:space="preserve">Figure </w:t>
      </w:r>
      <w:fldSimple w:instr=" SEQ Figure \* ARABIC ">
        <w:ins w:id="3303" w:author="Matt Mitchell" w:date="2019-04-14T16:55:00Z">
          <w:r w:rsidR="00EE2549">
            <w:rPr>
              <w:noProof/>
            </w:rPr>
            <w:t>7</w:t>
          </w:r>
        </w:ins>
        <w:del w:id="3304" w:author="Matt Mitchell" w:date="2019-04-14T15:17:00Z">
          <w:r w:rsidDel="008B70D8">
            <w:rPr>
              <w:noProof/>
            </w:rPr>
            <w:delText>2</w:delText>
          </w:r>
        </w:del>
      </w:fldSimple>
      <w:r>
        <w:t>.1 ATM Login Page</w:t>
      </w:r>
    </w:p>
    <w:p w14:paraId="35AD577D" w14:textId="77777777" w:rsidR="00734528" w:rsidRPr="00734528" w:rsidRDefault="00734528"/>
    <w:p w14:paraId="79FB0A50" w14:textId="77777777" w:rsidR="00043CB5" w:rsidRDefault="00043CB5">
      <w:pPr>
        <w:pPrChange w:id="3305" w:author="Matt Mitchell" w:date="2019-04-14T14:49:00Z">
          <w:pPr>
            <w:pStyle w:val="Caption"/>
          </w:pPr>
        </w:pPrChange>
      </w:pPr>
      <w:r>
        <w:rPr>
          <w:noProof/>
        </w:rPr>
        <w:drawing>
          <wp:inline distT="0" distB="0" distL="0" distR="0" wp14:anchorId="1444620F" wp14:editId="1E7285A9">
            <wp:extent cx="2517799" cy="13397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32" t="36124" r="77649" b="48911"/>
                    <a:stretch/>
                  </pic:blipFill>
                  <pic:spPr bwMode="auto">
                    <a:xfrm>
                      <a:off x="0" y="0"/>
                      <a:ext cx="2539277" cy="1351131"/>
                    </a:xfrm>
                    <a:prstGeom prst="rect">
                      <a:avLst/>
                    </a:prstGeom>
                    <a:ln>
                      <a:noFill/>
                    </a:ln>
                    <a:extLst>
                      <a:ext uri="{53640926-AAD7-44D8-BBD7-CCE9431645EC}">
                        <a14:shadowObscured xmlns:a14="http://schemas.microsoft.com/office/drawing/2010/main"/>
                      </a:ext>
                    </a:extLst>
                  </pic:spPr>
                </pic:pic>
              </a:graphicData>
            </a:graphic>
          </wp:inline>
        </w:drawing>
      </w:r>
    </w:p>
    <w:p w14:paraId="2EC78C9C" w14:textId="77777777" w:rsidR="00043CB5" w:rsidRPr="002411F2" w:rsidRDefault="00043CB5">
      <w:pPr>
        <w:pStyle w:val="Caption"/>
        <w:rPr>
          <w:rFonts w:eastAsia="Times New Roman"/>
          <w:lang w:eastAsia="en-US"/>
        </w:rPr>
        <w:pPrChange w:id="3306" w:author="Matt Mitchell" w:date="2019-04-14T14:49:00Z">
          <w:pPr/>
        </w:pPrChange>
      </w:pPr>
      <w:r>
        <w:t>Figure 2.2 Missing Login Info</w:t>
      </w:r>
    </w:p>
    <w:p w14:paraId="386A05BA" w14:textId="56022383" w:rsidR="00043CB5" w:rsidRDefault="00043CB5">
      <w:pPr>
        <w:rPr>
          <w:ins w:id="3307" w:author="Matt Mitchell" w:date="2019-04-14T16:54:00Z"/>
        </w:rPr>
      </w:pPr>
      <w:r>
        <w:tab/>
        <w:t xml:space="preserve">After successfully logging in, the ATM Main Page in Figure 2.3 will appear. </w:t>
      </w:r>
      <w:r w:rsidRPr="002411F2">
        <w:t xml:space="preserve">In this case, the </w:t>
      </w:r>
      <w:proofErr w:type="spellStart"/>
      <w:r w:rsidRPr="002411F2">
        <w:t>MainPageController</w:t>
      </w:r>
      <w:proofErr w:type="spellEnd"/>
      <w:r w:rsidRPr="002411F2">
        <w:t xml:space="preserve"> class will be called</w:t>
      </w:r>
      <w:r>
        <w:t xml:space="preserve"> and the user will have the options to withdraw, </w:t>
      </w:r>
      <w:r>
        <w:lastRenderedPageBreak/>
        <w:t>deposit, transfer funds, or check their account history. Note that in all windows, the user has the option to logout.</w:t>
      </w:r>
    </w:p>
    <w:p w14:paraId="2B192EE9" w14:textId="77777777" w:rsidR="00734528" w:rsidRPr="007F1008" w:rsidRDefault="00734528">
      <w:pPr>
        <w:pPrChange w:id="3308" w:author="Matt Mitchell" w:date="2019-04-14T14:49:00Z">
          <w:pPr>
            <w:pStyle w:val="Caption"/>
          </w:pPr>
        </w:pPrChange>
      </w:pPr>
    </w:p>
    <w:p w14:paraId="566A8E3B" w14:textId="77777777" w:rsidR="00043CB5" w:rsidRDefault="00043CB5">
      <w:r w:rsidRPr="002411F2">
        <w:fldChar w:fldCharType="begin"/>
      </w:r>
      <w:r w:rsidRPr="002411F2">
        <w:instrText xml:space="preserve"> INCLUDEPICTURE "https://lh4.googleusercontent.com/uOCU9nH0coNh8hwQiyBNX4Er7aDulvjVuiu-RDh2IhQwBDd8P0q9s8vB0SiFZOE6_Fl4Rh1a229vfuPK_AhuKxtuXhBM_bxaRnbblwq--JTDz9fYtgQI67WLQ4vRc1Ofk2-I3_8u1aiKwA9uXw" \* MERGEFORMATINET </w:instrText>
      </w:r>
      <w:r w:rsidRPr="002411F2">
        <w:fldChar w:fldCharType="separate"/>
      </w:r>
      <w:r w:rsidRPr="002411F2">
        <w:rPr>
          <w:noProof/>
        </w:rPr>
        <w:drawing>
          <wp:inline distT="0" distB="0" distL="0" distR="0" wp14:anchorId="2A7E5E51" wp14:editId="4CF50C90">
            <wp:extent cx="5149970" cy="3042664"/>
            <wp:effectExtent l="0" t="0" r="0" b="5715"/>
            <wp:docPr id="17" name="Picture 17" descr="https://lh4.googleusercontent.com/uOCU9nH0coNh8hwQiyBNX4Er7aDulvjVuiu-RDh2IhQwBDd8P0q9s8vB0SiFZOE6_Fl4Rh1a229vfuPK_AhuKxtuXhBM_bxaRnbblwq--JTDz9fYtgQI67WLQ4vRc1Ofk2-I3_8u1aiKwA9u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OCU9nH0coNh8hwQiyBNX4Er7aDulvjVuiu-RDh2IhQwBDd8P0q9s8vB0SiFZOE6_Fl4Rh1a229vfuPK_AhuKxtuXhBM_bxaRnbblwq--JTDz9fYtgQI67WLQ4vRc1Ofk2-I3_8u1aiKwA9uX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607" cy="3070809"/>
                    </a:xfrm>
                    <a:prstGeom prst="rect">
                      <a:avLst/>
                    </a:prstGeom>
                    <a:noFill/>
                    <a:ln>
                      <a:noFill/>
                    </a:ln>
                  </pic:spPr>
                </pic:pic>
              </a:graphicData>
            </a:graphic>
          </wp:inline>
        </w:drawing>
      </w:r>
      <w:r w:rsidRPr="002411F2">
        <w:fldChar w:fldCharType="end"/>
      </w:r>
    </w:p>
    <w:p w14:paraId="50DF4938" w14:textId="77777777" w:rsidR="00043CB5" w:rsidRPr="002411F2" w:rsidRDefault="00043CB5">
      <w:pPr>
        <w:pStyle w:val="Caption"/>
        <w:rPr>
          <w:rFonts w:eastAsia="Times New Roman"/>
          <w:lang w:eastAsia="en-US"/>
        </w:rPr>
        <w:pPrChange w:id="3309" w:author="Matt Mitchell" w:date="2019-04-14T14:49:00Z">
          <w:pPr/>
        </w:pPrChange>
      </w:pPr>
      <w:r>
        <w:t>Figure 2.3</w:t>
      </w:r>
      <w:r>
        <w:rPr>
          <w:noProof/>
        </w:rPr>
        <w:t xml:space="preserve"> ATM Main Page</w:t>
      </w:r>
    </w:p>
    <w:p w14:paraId="2108D6BE" w14:textId="77777777" w:rsidR="00043CB5" w:rsidRDefault="00043CB5">
      <w:pPr>
        <w:pPrChange w:id="3310" w:author="Matt Mitchell" w:date="2019-04-14T14:49:00Z">
          <w:pPr>
            <w:pStyle w:val="Caption"/>
          </w:pPr>
        </w:pPrChange>
      </w:pPr>
      <w:r>
        <w:tab/>
      </w:r>
    </w:p>
    <w:p w14:paraId="6B22F1FD" w14:textId="77777777" w:rsidR="00043CB5" w:rsidRDefault="00043CB5">
      <w:r>
        <w:br w:type="page"/>
      </w:r>
    </w:p>
    <w:p w14:paraId="36AA753D" w14:textId="77777777" w:rsidR="00043CB5" w:rsidRPr="00D53F89" w:rsidRDefault="00043CB5">
      <w:r>
        <w:lastRenderedPageBreak/>
        <w:tab/>
      </w:r>
      <w:r w:rsidRPr="002411F2">
        <w:t>In the event the user clicks on the Deposit button, a Deposit page will appear</w:t>
      </w:r>
      <w:r>
        <w:t xml:space="preserve"> (Figure 2.4) The deposit window allows for a customer to deposit cash into an account of their choosing (checking or savings). At this moment, an XML file will be loaded to the main controller and will display an interface to perform the intended operation. Note that the account balances are displayed in all transaction windows. </w:t>
      </w:r>
    </w:p>
    <w:p w14:paraId="44608897" w14:textId="77777777" w:rsidR="00043CB5" w:rsidRDefault="00043CB5">
      <w:r>
        <w:rPr>
          <w:noProof/>
        </w:rPr>
        <w:drawing>
          <wp:inline distT="0" distB="0" distL="0" distR="0" wp14:anchorId="6FEFC08F" wp14:editId="5BBB1C64">
            <wp:extent cx="5227642" cy="317452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242" t="39478" r="57184" b="21038"/>
                    <a:stretch/>
                  </pic:blipFill>
                  <pic:spPr bwMode="auto">
                    <a:xfrm>
                      <a:off x="0" y="0"/>
                      <a:ext cx="5281804" cy="3207411"/>
                    </a:xfrm>
                    <a:prstGeom prst="rect">
                      <a:avLst/>
                    </a:prstGeom>
                    <a:ln>
                      <a:noFill/>
                    </a:ln>
                    <a:extLst>
                      <a:ext uri="{53640926-AAD7-44D8-BBD7-CCE9431645EC}">
                        <a14:shadowObscured xmlns:a14="http://schemas.microsoft.com/office/drawing/2010/main"/>
                      </a:ext>
                    </a:extLst>
                  </pic:spPr>
                </pic:pic>
              </a:graphicData>
            </a:graphic>
          </wp:inline>
        </w:drawing>
      </w:r>
      <w:r w:rsidRPr="002411F2">
        <w:fldChar w:fldCharType="begin"/>
      </w:r>
      <w:r w:rsidRPr="002411F2">
        <w:instrText xml:space="preserve"> INCLUDEPICTURE "https://lh6.googleusercontent.com/9wocRxy6up7J6pinc8fWOtfoxK4tNEvoXR3mOkKLZ0gOj0n50j-9g_TaJgGeVj1SCNmRp6aj3Iq3A-kl7xRcCxHCIfKg_iLdAr5NQEzO5r_kTRL2AkHs7VcTBIrqqPq3tsHU4Qvh" \* MERGEFORMATINET </w:instrText>
      </w:r>
      <w:r w:rsidRPr="002411F2">
        <w:fldChar w:fldCharType="end"/>
      </w:r>
    </w:p>
    <w:p w14:paraId="4664E41E" w14:textId="77777777" w:rsidR="00043CB5" w:rsidRPr="00093072" w:rsidRDefault="00043CB5">
      <w:pPr>
        <w:pStyle w:val="Caption"/>
        <w:pPrChange w:id="3311" w:author="Matt Mitchell" w:date="2019-04-14T14:49:00Z">
          <w:pPr/>
        </w:pPrChange>
      </w:pPr>
      <w:r>
        <w:t>Figure 2.4 ATM Deposit Page</w:t>
      </w:r>
    </w:p>
    <w:p w14:paraId="279035E1" w14:textId="77777777" w:rsidR="00043CB5" w:rsidRPr="007F1008" w:rsidRDefault="00043CB5">
      <w:pPr>
        <w:pPrChange w:id="3312" w:author="Matt Mitchell" w:date="2019-04-14T14:49:00Z">
          <w:pPr>
            <w:pStyle w:val="Caption"/>
          </w:pPr>
        </w:pPrChange>
      </w:pPr>
      <w:r>
        <w:tab/>
        <w:t xml:space="preserve">The Withdrawal </w:t>
      </w:r>
      <w:proofErr w:type="gramStart"/>
      <w:r>
        <w:t xml:space="preserve">Page </w:t>
      </w:r>
      <w:r w:rsidRPr="002411F2">
        <w:t xml:space="preserve"> </w:t>
      </w:r>
      <w:r>
        <w:t>shown</w:t>
      </w:r>
      <w:proofErr w:type="gramEnd"/>
      <w:r>
        <w:t xml:space="preserve"> in Figure 2.5, allows the user to withdraw cash from either account. This page allows the user to withdraw cash in increments of $20, $40, $60, $80, $100, or $200. The user is also able to enter in a specific amount (in increments of 20). If the account chosen to withdraw from has insufficient funds, a message box (Figure 2.6) will appear, letting the user know that there are not enough funds to withdraw.</w:t>
      </w:r>
    </w:p>
    <w:p w14:paraId="626FD08D" w14:textId="77777777" w:rsidR="00043CB5" w:rsidRDefault="00043CB5">
      <w:r>
        <w:rPr>
          <w:noProof/>
        </w:rPr>
        <w:lastRenderedPageBreak/>
        <w:drawing>
          <wp:inline distT="0" distB="0" distL="0" distR="0" wp14:anchorId="343D1EA4" wp14:editId="27CD4C27">
            <wp:extent cx="5634273" cy="33034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52" t="33570" r="57184" b="28005"/>
                    <a:stretch/>
                  </pic:blipFill>
                  <pic:spPr bwMode="auto">
                    <a:xfrm>
                      <a:off x="0" y="0"/>
                      <a:ext cx="5668555" cy="3323573"/>
                    </a:xfrm>
                    <a:prstGeom prst="rect">
                      <a:avLst/>
                    </a:prstGeom>
                    <a:ln>
                      <a:noFill/>
                    </a:ln>
                    <a:extLst>
                      <a:ext uri="{53640926-AAD7-44D8-BBD7-CCE9431645EC}">
                        <a14:shadowObscured xmlns:a14="http://schemas.microsoft.com/office/drawing/2010/main"/>
                      </a:ext>
                    </a:extLst>
                  </pic:spPr>
                </pic:pic>
              </a:graphicData>
            </a:graphic>
          </wp:inline>
        </w:drawing>
      </w:r>
      <w:r w:rsidRPr="002411F2">
        <w:fldChar w:fldCharType="begin"/>
      </w:r>
      <w:r w:rsidRPr="002411F2">
        <w:instrText xml:space="preserve"> INCLUDEPICTURE "https://lh3.googleusercontent.com/MdtjT0x5d6ltTboEM8S-kEPuUtdFBeqMNuMvje9-8_DnpOLDy42eG4wBBdnsTOtbFc-3F0oonhr8nRkbArbS891oUPGTP1Mv6v5eyFnL3wcUVqnc6AHBloDXdxPVi90ubjVlS_U8" \* MERGEFORMATINET </w:instrText>
      </w:r>
      <w:r w:rsidRPr="002411F2">
        <w:fldChar w:fldCharType="end"/>
      </w:r>
    </w:p>
    <w:p w14:paraId="76A0ACED" w14:textId="77777777" w:rsidR="00043CB5" w:rsidRDefault="00043CB5">
      <w:pPr>
        <w:pStyle w:val="Caption"/>
        <w:pPrChange w:id="3313" w:author="Matt Mitchell" w:date="2019-04-14T14:49:00Z">
          <w:pPr/>
        </w:pPrChange>
      </w:pPr>
      <w:r>
        <w:t>Figure 2.5 ATM Withdrawal Page</w:t>
      </w:r>
    </w:p>
    <w:p w14:paraId="0D16FC08" w14:textId="77777777" w:rsidR="00043CB5" w:rsidRDefault="00043CB5">
      <w:pPr>
        <w:pPrChange w:id="3314" w:author="Matt Mitchell" w:date="2019-04-14T14:49:00Z">
          <w:pPr>
            <w:pStyle w:val="Caption"/>
          </w:pPr>
        </w:pPrChange>
      </w:pPr>
      <w:r>
        <w:rPr>
          <w:noProof/>
        </w:rPr>
        <w:drawing>
          <wp:inline distT="0" distB="0" distL="0" distR="0" wp14:anchorId="09EF2E17" wp14:editId="37C7EB7E">
            <wp:extent cx="3174521" cy="186976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87" t="32253" r="78084" b="51488"/>
                    <a:stretch/>
                  </pic:blipFill>
                  <pic:spPr bwMode="auto">
                    <a:xfrm>
                      <a:off x="0" y="0"/>
                      <a:ext cx="3193995" cy="1881239"/>
                    </a:xfrm>
                    <a:prstGeom prst="rect">
                      <a:avLst/>
                    </a:prstGeom>
                    <a:ln>
                      <a:noFill/>
                    </a:ln>
                    <a:extLst>
                      <a:ext uri="{53640926-AAD7-44D8-BBD7-CCE9431645EC}">
                        <a14:shadowObscured xmlns:a14="http://schemas.microsoft.com/office/drawing/2010/main"/>
                      </a:ext>
                    </a:extLst>
                  </pic:spPr>
                </pic:pic>
              </a:graphicData>
            </a:graphic>
          </wp:inline>
        </w:drawing>
      </w:r>
    </w:p>
    <w:p w14:paraId="45CF832A" w14:textId="77777777" w:rsidR="00043CB5" w:rsidRDefault="00043CB5">
      <w:pPr>
        <w:pStyle w:val="Caption"/>
        <w:pPrChange w:id="3315" w:author="Matt Mitchell" w:date="2019-04-14T14:49:00Z">
          <w:pPr/>
        </w:pPrChange>
      </w:pPr>
      <w:r>
        <w:t>Figure 2.6 Insufficient Funds</w:t>
      </w:r>
    </w:p>
    <w:p w14:paraId="44E7CE4E" w14:textId="77777777" w:rsidR="00043CB5" w:rsidRPr="00D53F89" w:rsidRDefault="00043CB5">
      <w:pPr>
        <w:pPrChange w:id="3316" w:author="Matt Mitchell" w:date="2019-04-14T14:49:00Z">
          <w:pPr>
            <w:pStyle w:val="Caption"/>
          </w:pPr>
        </w:pPrChange>
      </w:pPr>
      <w:r w:rsidRPr="002411F2">
        <w:t xml:space="preserve">The Transfer page </w:t>
      </w:r>
      <w:r>
        <w:t xml:space="preserve">(Figure 2.7) </w:t>
      </w:r>
      <w:r w:rsidRPr="002411F2">
        <w:t xml:space="preserve">is a lot different as it will require the user to choose the </w:t>
      </w:r>
      <w:proofErr w:type="gramStart"/>
      <w:r w:rsidRPr="002411F2">
        <w:t>From</w:t>
      </w:r>
      <w:proofErr w:type="gramEnd"/>
      <w:r w:rsidRPr="002411F2">
        <w:t xml:space="preserve"> (Account from which the money is moved) and the To (the account the money is being moved to).</w:t>
      </w:r>
    </w:p>
    <w:p w14:paraId="0BE25D55" w14:textId="77777777" w:rsidR="00043CB5" w:rsidRDefault="00043CB5">
      <w:r>
        <w:rPr>
          <w:noProof/>
        </w:rPr>
        <w:lastRenderedPageBreak/>
        <w:drawing>
          <wp:inline distT="0" distB="0" distL="0" distR="0" wp14:anchorId="0BA21106" wp14:editId="6373DB42">
            <wp:extent cx="5006648" cy="30364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98" t="33543" r="57039" b="26710"/>
                    <a:stretch/>
                  </pic:blipFill>
                  <pic:spPr bwMode="auto">
                    <a:xfrm>
                      <a:off x="0" y="0"/>
                      <a:ext cx="5052527" cy="3064323"/>
                    </a:xfrm>
                    <a:prstGeom prst="rect">
                      <a:avLst/>
                    </a:prstGeom>
                    <a:ln>
                      <a:noFill/>
                    </a:ln>
                    <a:extLst>
                      <a:ext uri="{53640926-AAD7-44D8-BBD7-CCE9431645EC}">
                        <a14:shadowObscured xmlns:a14="http://schemas.microsoft.com/office/drawing/2010/main"/>
                      </a:ext>
                    </a:extLst>
                  </pic:spPr>
                </pic:pic>
              </a:graphicData>
            </a:graphic>
          </wp:inline>
        </w:drawing>
      </w:r>
      <w:r w:rsidRPr="002411F2">
        <w:fldChar w:fldCharType="begin"/>
      </w:r>
      <w:r w:rsidRPr="002411F2">
        <w:instrText xml:space="preserve"> INCLUDEPICTURE "https://lh6.googleusercontent.com/NJqsWsLoehKByIJ1JZruzIJ5tA9UvZ86JAtZfErcRKNVhRkTul0nAE69g3kAAbacVL141wjmolMe_V3QKRW0gbajPCkm0KGKrYui_BiG8I6BuDQkSNJcqvnREhp_pPjgtgJAIfkK" \* MERGEFORMATINET </w:instrText>
      </w:r>
      <w:r w:rsidRPr="002411F2">
        <w:fldChar w:fldCharType="end"/>
      </w:r>
    </w:p>
    <w:p w14:paraId="062334F0" w14:textId="77777777" w:rsidR="00043CB5" w:rsidRPr="002411F2" w:rsidRDefault="00043CB5">
      <w:pPr>
        <w:pStyle w:val="Caption"/>
        <w:rPr>
          <w:rFonts w:eastAsia="Times New Roman"/>
          <w:lang w:eastAsia="en-US"/>
        </w:rPr>
        <w:pPrChange w:id="3317" w:author="Matt Mitchell" w:date="2019-04-14T14:49:00Z">
          <w:pPr/>
        </w:pPrChange>
      </w:pPr>
      <w:r>
        <w:t>Figure 2.7 ATM Transfer Page</w:t>
      </w:r>
    </w:p>
    <w:p w14:paraId="0FB2915D" w14:textId="77777777" w:rsidR="00043CB5" w:rsidRPr="00D53F89" w:rsidRDefault="00043CB5">
      <w:pPr>
        <w:pPrChange w:id="3318" w:author="Matt Mitchell" w:date="2019-04-14T14:49:00Z">
          <w:pPr>
            <w:pStyle w:val="Caption"/>
          </w:pPr>
        </w:pPrChange>
      </w:pPr>
      <w:r>
        <w:t>In Figure 2.8, the</w:t>
      </w:r>
      <w:r w:rsidRPr="002411F2">
        <w:t xml:space="preserve"> Account History </w:t>
      </w:r>
      <w:r>
        <w:t xml:space="preserve">page </w:t>
      </w:r>
      <w:r w:rsidRPr="002411F2">
        <w:t>will display recent transactions made by the user</w:t>
      </w:r>
      <w:r>
        <w:t>, showing the date, type of transaction, and amount. There will be an option to return to the main page.</w:t>
      </w:r>
      <w:r w:rsidRPr="002411F2">
        <w:t xml:space="preserve"> </w:t>
      </w:r>
    </w:p>
    <w:p w14:paraId="507F5CC6" w14:textId="77777777" w:rsidR="00043CB5" w:rsidRDefault="00043CB5">
      <w:r>
        <w:rPr>
          <w:noProof/>
        </w:rPr>
        <w:drawing>
          <wp:inline distT="0" distB="0" distL="0" distR="0" wp14:anchorId="6EAF6923" wp14:editId="5A614EB6">
            <wp:extent cx="5003892" cy="301061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06" t="38188" r="57039" b="22072"/>
                    <a:stretch/>
                  </pic:blipFill>
                  <pic:spPr bwMode="auto">
                    <a:xfrm>
                      <a:off x="0" y="0"/>
                      <a:ext cx="5036408" cy="3030183"/>
                    </a:xfrm>
                    <a:prstGeom prst="rect">
                      <a:avLst/>
                    </a:prstGeom>
                    <a:ln>
                      <a:noFill/>
                    </a:ln>
                    <a:extLst>
                      <a:ext uri="{53640926-AAD7-44D8-BBD7-CCE9431645EC}">
                        <a14:shadowObscured xmlns:a14="http://schemas.microsoft.com/office/drawing/2010/main"/>
                      </a:ext>
                    </a:extLst>
                  </pic:spPr>
                </pic:pic>
              </a:graphicData>
            </a:graphic>
          </wp:inline>
        </w:drawing>
      </w:r>
      <w:r w:rsidRPr="002411F2">
        <w:fldChar w:fldCharType="begin"/>
      </w:r>
      <w:r w:rsidRPr="002411F2">
        <w:instrText xml:space="preserve"> INCLUDEPICTURE "https://lh6.googleusercontent.com/kUp5ZOUUWONP-RSyK9TdGOClcL5vE24RRKuTZYLTU2xTedDx7xgFpkbWByH8Yt9eyZVmt_BXGVLdu4Y9WTnLa7-Aeza7IrOkVb2kGc5dP_VXARJc-11qclwsfFS4LuWs8cCVKe0E" \* MERGEFORMATINET </w:instrText>
      </w:r>
      <w:r w:rsidRPr="002411F2">
        <w:fldChar w:fldCharType="end"/>
      </w:r>
    </w:p>
    <w:p w14:paraId="4116F66A" w14:textId="77777777" w:rsidR="00043CB5" w:rsidRPr="002411F2" w:rsidRDefault="00043CB5">
      <w:pPr>
        <w:pStyle w:val="Caption"/>
        <w:rPr>
          <w:rFonts w:eastAsia="Times New Roman"/>
          <w:lang w:eastAsia="en-US"/>
        </w:rPr>
        <w:pPrChange w:id="3319" w:author="Matt Mitchell" w:date="2019-04-14T14:49:00Z">
          <w:pPr/>
        </w:pPrChange>
      </w:pPr>
      <w:r>
        <w:t>Figure 2.8 ATM Account History Page</w:t>
      </w:r>
    </w:p>
    <w:p w14:paraId="28F81C39" w14:textId="77777777" w:rsidR="00043CB5" w:rsidRPr="00D53F89" w:rsidRDefault="00043CB5">
      <w:pPr>
        <w:pPrChange w:id="3320" w:author="Matt Mitchell" w:date="2019-04-14T14:49:00Z">
          <w:pPr>
            <w:pStyle w:val="Caption"/>
          </w:pPr>
        </w:pPrChange>
      </w:pPr>
      <w:r>
        <w:br w:type="page"/>
      </w:r>
    </w:p>
    <w:p w14:paraId="515F76C5" w14:textId="77777777" w:rsidR="00043CB5" w:rsidRPr="00D53F89" w:rsidRDefault="00043CB5">
      <w:pPr>
        <w:pStyle w:val="Heading1"/>
        <w:pPrChange w:id="3321" w:author="Matt Mitchell" w:date="2019-04-14T16:27:00Z">
          <w:pPr/>
        </w:pPrChange>
      </w:pPr>
      <w:bookmarkStart w:id="3322" w:name="_Toc5893739"/>
      <w:r w:rsidRPr="00D53F89">
        <w:lastRenderedPageBreak/>
        <w:t xml:space="preserve">Test </w:t>
      </w:r>
      <w:r>
        <w:t>Cases</w:t>
      </w:r>
      <w:bookmarkEnd w:id="3322"/>
    </w:p>
    <w:tbl>
      <w:tblPr>
        <w:tblStyle w:val="APAReport"/>
        <w:tblW w:w="0" w:type="auto"/>
        <w:tblLook w:val="04A0" w:firstRow="1" w:lastRow="0" w:firstColumn="1" w:lastColumn="0" w:noHBand="0" w:noVBand="1"/>
      </w:tblPr>
      <w:tblGrid>
        <w:gridCol w:w="1741"/>
        <w:gridCol w:w="1738"/>
        <w:gridCol w:w="2669"/>
        <w:gridCol w:w="1928"/>
        <w:gridCol w:w="1254"/>
      </w:tblGrid>
      <w:tr w:rsidR="00043CB5" w14:paraId="0873B0CA" w14:textId="77777777" w:rsidTr="00160C52">
        <w:trPr>
          <w:cnfStyle w:val="100000000000" w:firstRow="1" w:lastRow="0" w:firstColumn="0" w:lastColumn="0" w:oddVBand="0" w:evenVBand="0" w:oddHBand="0" w:evenHBand="0" w:firstRowFirstColumn="0" w:firstRowLastColumn="0" w:lastRowFirstColumn="0" w:lastRowLastColumn="0"/>
        </w:trPr>
        <w:tc>
          <w:tcPr>
            <w:tcW w:w="1744" w:type="dxa"/>
            <w:tcBorders>
              <w:left w:val="single" w:sz="12" w:space="0" w:color="auto"/>
              <w:right w:val="single" w:sz="12" w:space="0" w:color="auto"/>
            </w:tcBorders>
            <w:shd w:val="clear" w:color="auto" w:fill="00B0F0"/>
          </w:tcPr>
          <w:p w14:paraId="565C4905" w14:textId="77777777" w:rsidR="00043CB5" w:rsidRPr="008E1527" w:rsidRDefault="00043CB5">
            <w:pPr>
              <w:pPrChange w:id="3323" w:author="Matt Mitchell" w:date="2019-04-14T14:49:00Z">
                <w:pPr>
                  <w:jc w:val="center"/>
                </w:pPr>
              </w:pPrChange>
            </w:pPr>
            <w:r>
              <w:t>Test Case</w:t>
            </w:r>
          </w:p>
        </w:tc>
        <w:tc>
          <w:tcPr>
            <w:tcW w:w="1743" w:type="dxa"/>
            <w:tcBorders>
              <w:left w:val="single" w:sz="12" w:space="0" w:color="auto"/>
              <w:right w:val="single" w:sz="12" w:space="0" w:color="auto"/>
            </w:tcBorders>
            <w:shd w:val="clear" w:color="auto" w:fill="00B0F0"/>
          </w:tcPr>
          <w:p w14:paraId="2D6A1C69" w14:textId="77777777" w:rsidR="00043CB5" w:rsidRPr="008E1527" w:rsidRDefault="00043CB5">
            <w:pPr>
              <w:pPrChange w:id="3324" w:author="Matt Mitchell" w:date="2019-04-14T14:49:00Z">
                <w:pPr>
                  <w:jc w:val="center"/>
                </w:pPr>
              </w:pPrChange>
            </w:pPr>
            <w:r>
              <w:t>Input</w:t>
            </w:r>
          </w:p>
        </w:tc>
        <w:tc>
          <w:tcPr>
            <w:tcW w:w="2669" w:type="dxa"/>
            <w:tcBorders>
              <w:left w:val="single" w:sz="12" w:space="0" w:color="auto"/>
              <w:right w:val="single" w:sz="12" w:space="0" w:color="auto"/>
            </w:tcBorders>
            <w:shd w:val="clear" w:color="auto" w:fill="00B0F0"/>
          </w:tcPr>
          <w:p w14:paraId="5AD0A895" w14:textId="77777777" w:rsidR="00043CB5" w:rsidRPr="008E1527" w:rsidRDefault="00043CB5">
            <w:pPr>
              <w:pPrChange w:id="3325" w:author="Matt Mitchell" w:date="2019-04-14T14:49:00Z">
                <w:pPr>
                  <w:jc w:val="center"/>
                </w:pPr>
              </w:pPrChange>
            </w:pPr>
            <w:r>
              <w:t>Expected Output</w:t>
            </w:r>
          </w:p>
        </w:tc>
        <w:tc>
          <w:tcPr>
            <w:tcW w:w="1944" w:type="dxa"/>
            <w:tcBorders>
              <w:left w:val="single" w:sz="12" w:space="0" w:color="auto"/>
              <w:right w:val="single" w:sz="12" w:space="0" w:color="auto"/>
            </w:tcBorders>
            <w:shd w:val="clear" w:color="auto" w:fill="00B0F0"/>
          </w:tcPr>
          <w:p w14:paraId="11E03E10" w14:textId="77777777" w:rsidR="00043CB5" w:rsidRPr="008E1527" w:rsidRDefault="00043CB5">
            <w:pPr>
              <w:pPrChange w:id="3326" w:author="Matt Mitchell" w:date="2019-04-14T14:49:00Z">
                <w:pPr>
                  <w:jc w:val="center"/>
                </w:pPr>
              </w:pPrChange>
            </w:pPr>
            <w:r>
              <w:t>Actual Output</w:t>
            </w:r>
          </w:p>
        </w:tc>
        <w:tc>
          <w:tcPr>
            <w:tcW w:w="1260" w:type="dxa"/>
            <w:tcBorders>
              <w:left w:val="single" w:sz="12" w:space="0" w:color="auto"/>
              <w:right w:val="single" w:sz="12" w:space="0" w:color="auto"/>
            </w:tcBorders>
            <w:shd w:val="clear" w:color="auto" w:fill="00B0F0"/>
          </w:tcPr>
          <w:p w14:paraId="62B9AECC" w14:textId="77777777" w:rsidR="00043CB5" w:rsidRPr="008E1527" w:rsidRDefault="00043CB5">
            <w:pPr>
              <w:pPrChange w:id="3327" w:author="Matt Mitchell" w:date="2019-04-14T14:49:00Z">
                <w:pPr>
                  <w:jc w:val="center"/>
                </w:pPr>
              </w:pPrChange>
            </w:pPr>
            <w:r>
              <w:t>Result</w:t>
            </w:r>
          </w:p>
        </w:tc>
      </w:tr>
      <w:tr w:rsidR="00043CB5" w14:paraId="2D06321E" w14:textId="77777777" w:rsidTr="00160C52">
        <w:tc>
          <w:tcPr>
            <w:tcW w:w="1744" w:type="dxa"/>
            <w:tcBorders>
              <w:top w:val="single" w:sz="12" w:space="0" w:color="auto"/>
              <w:left w:val="single" w:sz="12" w:space="0" w:color="auto"/>
              <w:bottom w:val="double" w:sz="4" w:space="0" w:color="auto"/>
              <w:right w:val="single" w:sz="12" w:space="0" w:color="auto"/>
            </w:tcBorders>
          </w:tcPr>
          <w:p w14:paraId="5951DF57" w14:textId="77777777" w:rsidR="00043CB5" w:rsidRDefault="00043CB5">
            <w:r>
              <w:t>No Username provided</w:t>
            </w:r>
          </w:p>
        </w:tc>
        <w:tc>
          <w:tcPr>
            <w:tcW w:w="1743" w:type="dxa"/>
            <w:tcBorders>
              <w:top w:val="single" w:sz="12" w:space="0" w:color="auto"/>
              <w:left w:val="single" w:sz="12" w:space="0" w:color="auto"/>
              <w:bottom w:val="double" w:sz="4" w:space="0" w:color="auto"/>
              <w:right w:val="single" w:sz="12" w:space="0" w:color="auto"/>
            </w:tcBorders>
          </w:tcPr>
          <w:p w14:paraId="34F20205" w14:textId="77777777" w:rsidR="00043CB5" w:rsidRDefault="00043CB5">
            <w:r>
              <w:t>Empty username</w:t>
            </w:r>
          </w:p>
        </w:tc>
        <w:tc>
          <w:tcPr>
            <w:tcW w:w="2669" w:type="dxa"/>
            <w:tcBorders>
              <w:top w:val="single" w:sz="12" w:space="0" w:color="auto"/>
              <w:left w:val="single" w:sz="12" w:space="0" w:color="auto"/>
              <w:bottom w:val="double" w:sz="4" w:space="0" w:color="auto"/>
              <w:right w:val="single" w:sz="12" w:space="0" w:color="auto"/>
            </w:tcBorders>
          </w:tcPr>
          <w:p w14:paraId="4344457E" w14:textId="77777777" w:rsidR="00043CB5" w:rsidRDefault="00043CB5">
            <w:r>
              <w:t>Message box stating account username is required</w:t>
            </w:r>
          </w:p>
          <w:p w14:paraId="2D2ADE26" w14:textId="77777777" w:rsidR="00043CB5" w:rsidRDefault="00043CB5"/>
        </w:tc>
        <w:tc>
          <w:tcPr>
            <w:tcW w:w="1944" w:type="dxa"/>
            <w:tcBorders>
              <w:top w:val="single" w:sz="12" w:space="0" w:color="auto"/>
              <w:left w:val="single" w:sz="12" w:space="0" w:color="auto"/>
              <w:bottom w:val="double" w:sz="4" w:space="0" w:color="auto"/>
              <w:right w:val="single" w:sz="12" w:space="0" w:color="auto"/>
            </w:tcBorders>
          </w:tcPr>
          <w:p w14:paraId="60991671" w14:textId="77777777" w:rsidR="00043CB5" w:rsidRDefault="00043CB5"/>
        </w:tc>
        <w:tc>
          <w:tcPr>
            <w:tcW w:w="1260" w:type="dxa"/>
            <w:tcBorders>
              <w:top w:val="single" w:sz="12" w:space="0" w:color="auto"/>
              <w:left w:val="single" w:sz="12" w:space="0" w:color="auto"/>
              <w:bottom w:val="double" w:sz="4" w:space="0" w:color="auto"/>
              <w:right w:val="single" w:sz="12" w:space="0" w:color="auto"/>
            </w:tcBorders>
          </w:tcPr>
          <w:p w14:paraId="6BFEE78E" w14:textId="77777777" w:rsidR="00043CB5" w:rsidRDefault="00043CB5"/>
        </w:tc>
      </w:tr>
      <w:tr w:rsidR="00043CB5" w14:paraId="06BB19FB" w14:textId="77777777" w:rsidTr="00160C52">
        <w:tc>
          <w:tcPr>
            <w:tcW w:w="1744" w:type="dxa"/>
            <w:tcBorders>
              <w:top w:val="double" w:sz="4" w:space="0" w:color="auto"/>
              <w:left w:val="single" w:sz="12" w:space="0" w:color="auto"/>
              <w:bottom w:val="double" w:sz="4" w:space="0" w:color="auto"/>
              <w:right w:val="single" w:sz="12" w:space="0" w:color="auto"/>
            </w:tcBorders>
          </w:tcPr>
          <w:p w14:paraId="61BD625E" w14:textId="77777777" w:rsidR="00043CB5" w:rsidRDefault="00043CB5">
            <w:r>
              <w:t>No password provided</w:t>
            </w:r>
          </w:p>
        </w:tc>
        <w:tc>
          <w:tcPr>
            <w:tcW w:w="1743" w:type="dxa"/>
            <w:tcBorders>
              <w:top w:val="double" w:sz="4" w:space="0" w:color="auto"/>
              <w:left w:val="single" w:sz="12" w:space="0" w:color="auto"/>
              <w:bottom w:val="double" w:sz="4" w:space="0" w:color="auto"/>
              <w:right w:val="single" w:sz="12" w:space="0" w:color="auto"/>
            </w:tcBorders>
          </w:tcPr>
          <w:p w14:paraId="39739634" w14:textId="77777777" w:rsidR="00043CB5" w:rsidRDefault="00043CB5">
            <w:r>
              <w:t>Empty password box</w:t>
            </w:r>
          </w:p>
        </w:tc>
        <w:tc>
          <w:tcPr>
            <w:tcW w:w="2669" w:type="dxa"/>
            <w:tcBorders>
              <w:top w:val="double" w:sz="4" w:space="0" w:color="auto"/>
              <w:left w:val="single" w:sz="12" w:space="0" w:color="auto"/>
              <w:bottom w:val="double" w:sz="4" w:space="0" w:color="auto"/>
              <w:right w:val="single" w:sz="12" w:space="0" w:color="auto"/>
            </w:tcBorders>
          </w:tcPr>
          <w:p w14:paraId="22560B81" w14:textId="77777777" w:rsidR="00043CB5" w:rsidRDefault="00043CB5">
            <w:r>
              <w:t>Message box stating password required</w:t>
            </w:r>
          </w:p>
          <w:p w14:paraId="5A0419B2" w14:textId="77777777" w:rsidR="00043CB5" w:rsidRDefault="00043CB5"/>
        </w:tc>
        <w:tc>
          <w:tcPr>
            <w:tcW w:w="1944" w:type="dxa"/>
            <w:tcBorders>
              <w:top w:val="double" w:sz="4" w:space="0" w:color="auto"/>
              <w:left w:val="single" w:sz="12" w:space="0" w:color="auto"/>
              <w:bottom w:val="double" w:sz="4" w:space="0" w:color="auto"/>
              <w:right w:val="single" w:sz="12" w:space="0" w:color="auto"/>
            </w:tcBorders>
          </w:tcPr>
          <w:p w14:paraId="6A5AA697"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32B5E265" w14:textId="77777777" w:rsidR="00043CB5" w:rsidRDefault="00043CB5"/>
        </w:tc>
      </w:tr>
      <w:tr w:rsidR="00043CB5" w14:paraId="32AFFAA8" w14:textId="77777777" w:rsidTr="00160C52">
        <w:tc>
          <w:tcPr>
            <w:tcW w:w="1744" w:type="dxa"/>
            <w:tcBorders>
              <w:top w:val="double" w:sz="4" w:space="0" w:color="auto"/>
              <w:left w:val="single" w:sz="12" w:space="0" w:color="auto"/>
              <w:bottom w:val="double" w:sz="4" w:space="0" w:color="auto"/>
              <w:right w:val="single" w:sz="12" w:space="0" w:color="auto"/>
            </w:tcBorders>
          </w:tcPr>
          <w:p w14:paraId="52E06B21" w14:textId="77777777" w:rsidR="00043CB5" w:rsidRDefault="00043CB5">
            <w:r>
              <w:t>Login with wrong username and password combination</w:t>
            </w:r>
          </w:p>
        </w:tc>
        <w:tc>
          <w:tcPr>
            <w:tcW w:w="1743" w:type="dxa"/>
            <w:tcBorders>
              <w:top w:val="double" w:sz="4" w:space="0" w:color="auto"/>
              <w:left w:val="single" w:sz="12" w:space="0" w:color="auto"/>
              <w:bottom w:val="double" w:sz="4" w:space="0" w:color="auto"/>
              <w:right w:val="single" w:sz="12" w:space="0" w:color="auto"/>
            </w:tcBorders>
          </w:tcPr>
          <w:p w14:paraId="067AACA1" w14:textId="77777777" w:rsidR="00043CB5" w:rsidRDefault="00043CB5">
            <w:r>
              <w:t>XML file</w:t>
            </w:r>
          </w:p>
          <w:p w14:paraId="2B3D5596" w14:textId="77777777" w:rsidR="00043CB5" w:rsidRDefault="00043CB5">
            <w:r>
              <w:t>Wrong username and password combination</w:t>
            </w:r>
          </w:p>
          <w:p w14:paraId="6B091EB3" w14:textId="77777777" w:rsidR="00043CB5" w:rsidRDefault="00043CB5"/>
        </w:tc>
        <w:tc>
          <w:tcPr>
            <w:tcW w:w="2669" w:type="dxa"/>
            <w:tcBorders>
              <w:top w:val="double" w:sz="4" w:space="0" w:color="auto"/>
              <w:left w:val="single" w:sz="12" w:space="0" w:color="auto"/>
              <w:bottom w:val="double" w:sz="4" w:space="0" w:color="auto"/>
              <w:right w:val="single" w:sz="12" w:space="0" w:color="auto"/>
            </w:tcBorders>
          </w:tcPr>
          <w:p w14:paraId="57EBB69B" w14:textId="77777777" w:rsidR="00043CB5" w:rsidRDefault="00043CB5">
            <w:r>
              <w:t>Message box stating could not login</w:t>
            </w:r>
          </w:p>
        </w:tc>
        <w:tc>
          <w:tcPr>
            <w:tcW w:w="1944" w:type="dxa"/>
            <w:tcBorders>
              <w:top w:val="double" w:sz="4" w:space="0" w:color="auto"/>
              <w:left w:val="single" w:sz="12" w:space="0" w:color="auto"/>
              <w:bottom w:val="double" w:sz="4" w:space="0" w:color="auto"/>
              <w:right w:val="single" w:sz="12" w:space="0" w:color="auto"/>
            </w:tcBorders>
          </w:tcPr>
          <w:p w14:paraId="08C942A3"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2C0E1107" w14:textId="77777777" w:rsidR="00043CB5" w:rsidRDefault="00043CB5"/>
        </w:tc>
      </w:tr>
      <w:tr w:rsidR="00043CB5" w14:paraId="792819D1" w14:textId="77777777" w:rsidTr="00160C52">
        <w:tc>
          <w:tcPr>
            <w:tcW w:w="1744" w:type="dxa"/>
            <w:tcBorders>
              <w:top w:val="double" w:sz="4" w:space="0" w:color="auto"/>
              <w:left w:val="single" w:sz="12" w:space="0" w:color="auto"/>
              <w:bottom w:val="double" w:sz="4" w:space="0" w:color="auto"/>
              <w:right w:val="single" w:sz="12" w:space="0" w:color="auto"/>
            </w:tcBorders>
          </w:tcPr>
          <w:p w14:paraId="242FD2F4" w14:textId="77777777" w:rsidR="00043CB5" w:rsidRDefault="00043CB5">
            <w:r>
              <w:t>Non-numeric account balance on checking account</w:t>
            </w:r>
          </w:p>
          <w:p w14:paraId="59BC9EE6"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3428C99A" w14:textId="77777777" w:rsidR="00043CB5" w:rsidRDefault="00043CB5">
            <w:r>
              <w:t>XML file</w:t>
            </w:r>
          </w:p>
        </w:tc>
        <w:tc>
          <w:tcPr>
            <w:tcW w:w="2669" w:type="dxa"/>
            <w:tcBorders>
              <w:top w:val="double" w:sz="4" w:space="0" w:color="auto"/>
              <w:left w:val="single" w:sz="12" w:space="0" w:color="auto"/>
              <w:bottom w:val="double" w:sz="4" w:space="0" w:color="auto"/>
              <w:right w:val="single" w:sz="12" w:space="0" w:color="auto"/>
            </w:tcBorders>
          </w:tcPr>
          <w:p w14:paraId="1BCAEFF1" w14:textId="77777777" w:rsidR="00043CB5" w:rsidRDefault="00043CB5">
            <w:proofErr w:type="spellStart"/>
            <w:r>
              <w:t>NumberFormatException</w:t>
            </w:r>
            <w:proofErr w:type="spellEnd"/>
          </w:p>
        </w:tc>
        <w:tc>
          <w:tcPr>
            <w:tcW w:w="1944" w:type="dxa"/>
            <w:tcBorders>
              <w:top w:val="double" w:sz="4" w:space="0" w:color="auto"/>
              <w:left w:val="single" w:sz="12" w:space="0" w:color="auto"/>
              <w:bottom w:val="double" w:sz="4" w:space="0" w:color="auto"/>
              <w:right w:val="single" w:sz="12" w:space="0" w:color="auto"/>
            </w:tcBorders>
          </w:tcPr>
          <w:p w14:paraId="53639F9B"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2FEED9D9" w14:textId="77777777" w:rsidR="00043CB5" w:rsidRDefault="00043CB5"/>
        </w:tc>
      </w:tr>
      <w:tr w:rsidR="00043CB5" w14:paraId="3474B6F4" w14:textId="77777777" w:rsidTr="00160C52">
        <w:tc>
          <w:tcPr>
            <w:tcW w:w="1744" w:type="dxa"/>
            <w:tcBorders>
              <w:top w:val="double" w:sz="4" w:space="0" w:color="auto"/>
              <w:left w:val="single" w:sz="12" w:space="0" w:color="auto"/>
              <w:bottom w:val="double" w:sz="4" w:space="0" w:color="auto"/>
              <w:right w:val="single" w:sz="12" w:space="0" w:color="auto"/>
            </w:tcBorders>
          </w:tcPr>
          <w:p w14:paraId="12736BC7" w14:textId="77777777" w:rsidR="00043CB5" w:rsidRDefault="00043CB5">
            <w:r>
              <w:t>Non-numeric account balance on savings account</w:t>
            </w:r>
          </w:p>
          <w:p w14:paraId="70FA66B7"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514367E0" w14:textId="77777777" w:rsidR="00043CB5" w:rsidRDefault="00043CB5">
            <w:r>
              <w:t>XML file</w:t>
            </w:r>
          </w:p>
        </w:tc>
        <w:tc>
          <w:tcPr>
            <w:tcW w:w="2669" w:type="dxa"/>
            <w:tcBorders>
              <w:top w:val="double" w:sz="4" w:space="0" w:color="auto"/>
              <w:left w:val="single" w:sz="12" w:space="0" w:color="auto"/>
              <w:bottom w:val="double" w:sz="4" w:space="0" w:color="auto"/>
              <w:right w:val="single" w:sz="12" w:space="0" w:color="auto"/>
            </w:tcBorders>
          </w:tcPr>
          <w:p w14:paraId="21F4DDB6" w14:textId="77777777" w:rsidR="00043CB5" w:rsidRDefault="00043CB5">
            <w:proofErr w:type="spellStart"/>
            <w:r>
              <w:t>NumberFormatException</w:t>
            </w:r>
            <w:proofErr w:type="spellEnd"/>
          </w:p>
        </w:tc>
        <w:tc>
          <w:tcPr>
            <w:tcW w:w="1944" w:type="dxa"/>
            <w:tcBorders>
              <w:top w:val="double" w:sz="4" w:space="0" w:color="auto"/>
              <w:left w:val="single" w:sz="12" w:space="0" w:color="auto"/>
              <w:bottom w:val="double" w:sz="4" w:space="0" w:color="auto"/>
              <w:right w:val="single" w:sz="12" w:space="0" w:color="auto"/>
            </w:tcBorders>
          </w:tcPr>
          <w:p w14:paraId="49EA40B8"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3AC1B620" w14:textId="77777777" w:rsidR="00043CB5" w:rsidRDefault="00043CB5"/>
        </w:tc>
      </w:tr>
      <w:tr w:rsidR="00043CB5" w14:paraId="13AFDFB2" w14:textId="77777777" w:rsidTr="00160C52">
        <w:tc>
          <w:tcPr>
            <w:tcW w:w="1744" w:type="dxa"/>
            <w:tcBorders>
              <w:top w:val="double" w:sz="4" w:space="0" w:color="auto"/>
              <w:left w:val="single" w:sz="12" w:space="0" w:color="auto"/>
              <w:bottom w:val="double" w:sz="4" w:space="0" w:color="auto"/>
              <w:right w:val="single" w:sz="12" w:space="0" w:color="auto"/>
            </w:tcBorders>
          </w:tcPr>
          <w:p w14:paraId="7C9B737F" w14:textId="77777777" w:rsidR="00043CB5" w:rsidRDefault="00043CB5">
            <w:r>
              <w:t>Username and password wrong 3 times</w:t>
            </w:r>
          </w:p>
        </w:tc>
        <w:tc>
          <w:tcPr>
            <w:tcW w:w="1743" w:type="dxa"/>
            <w:tcBorders>
              <w:top w:val="double" w:sz="4" w:space="0" w:color="auto"/>
              <w:left w:val="single" w:sz="12" w:space="0" w:color="auto"/>
              <w:bottom w:val="double" w:sz="4" w:space="0" w:color="auto"/>
              <w:right w:val="single" w:sz="12" w:space="0" w:color="auto"/>
            </w:tcBorders>
          </w:tcPr>
          <w:p w14:paraId="72AACC90"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1D76B337" w14:textId="77777777" w:rsidR="00043CB5" w:rsidRDefault="00043CB5">
            <w:r>
              <w:t>Message box stating login failed. Return to Login page. Account locked.</w:t>
            </w:r>
          </w:p>
          <w:p w14:paraId="6DC6050B" w14:textId="77777777" w:rsidR="00043CB5" w:rsidRDefault="00043CB5"/>
        </w:tc>
        <w:tc>
          <w:tcPr>
            <w:tcW w:w="1944" w:type="dxa"/>
            <w:tcBorders>
              <w:top w:val="double" w:sz="4" w:space="0" w:color="auto"/>
              <w:left w:val="single" w:sz="12" w:space="0" w:color="auto"/>
              <w:bottom w:val="double" w:sz="4" w:space="0" w:color="auto"/>
              <w:right w:val="single" w:sz="12" w:space="0" w:color="auto"/>
            </w:tcBorders>
          </w:tcPr>
          <w:p w14:paraId="60BC5C73"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35337F85" w14:textId="77777777" w:rsidR="00043CB5" w:rsidRDefault="00043CB5"/>
        </w:tc>
      </w:tr>
      <w:tr w:rsidR="00043CB5" w14:paraId="5ABC70FE" w14:textId="77777777" w:rsidTr="00160C52">
        <w:tc>
          <w:tcPr>
            <w:tcW w:w="1744" w:type="dxa"/>
            <w:tcBorders>
              <w:top w:val="double" w:sz="4" w:space="0" w:color="auto"/>
              <w:left w:val="single" w:sz="12" w:space="0" w:color="auto"/>
              <w:bottom w:val="nil"/>
              <w:right w:val="single" w:sz="12" w:space="0" w:color="auto"/>
            </w:tcBorders>
          </w:tcPr>
          <w:p w14:paraId="5D2562FD" w14:textId="77777777" w:rsidR="00043CB5" w:rsidRDefault="00043CB5">
            <w:r>
              <w:t>Transfer $100.01 from checking to savings</w:t>
            </w:r>
          </w:p>
        </w:tc>
        <w:tc>
          <w:tcPr>
            <w:tcW w:w="1743" w:type="dxa"/>
            <w:tcBorders>
              <w:top w:val="double" w:sz="4" w:space="0" w:color="auto"/>
              <w:left w:val="single" w:sz="12" w:space="0" w:color="auto"/>
              <w:bottom w:val="nil"/>
              <w:right w:val="single" w:sz="12" w:space="0" w:color="auto"/>
            </w:tcBorders>
          </w:tcPr>
          <w:p w14:paraId="7E536E01" w14:textId="77777777" w:rsidR="00043CB5" w:rsidRDefault="00043CB5">
            <w:r>
              <w:t>GUI input</w:t>
            </w:r>
          </w:p>
          <w:p w14:paraId="61B0245B" w14:textId="77777777" w:rsidR="00043CB5" w:rsidRDefault="00043CB5">
            <w:r>
              <w:t>XML file</w:t>
            </w:r>
          </w:p>
        </w:tc>
        <w:tc>
          <w:tcPr>
            <w:tcW w:w="2669" w:type="dxa"/>
            <w:tcBorders>
              <w:top w:val="double" w:sz="4" w:space="0" w:color="auto"/>
              <w:left w:val="single" w:sz="12" w:space="0" w:color="auto"/>
              <w:bottom w:val="nil"/>
              <w:right w:val="single" w:sz="12" w:space="0" w:color="auto"/>
            </w:tcBorders>
          </w:tcPr>
          <w:p w14:paraId="3D6FAAF9" w14:textId="77777777" w:rsidR="00043CB5" w:rsidRDefault="00043CB5">
            <w:r>
              <w:t>Checking account balance decrements by $100.01</w:t>
            </w:r>
          </w:p>
          <w:p w14:paraId="7FFEEC38" w14:textId="77777777" w:rsidR="00043CB5" w:rsidRDefault="00043CB5"/>
          <w:p w14:paraId="71B91168" w14:textId="77777777" w:rsidR="00043CB5" w:rsidRDefault="00043CB5">
            <w:r>
              <w:t>Savings account increases by $100.01</w:t>
            </w:r>
          </w:p>
          <w:p w14:paraId="63DDC6BA" w14:textId="77777777" w:rsidR="00043CB5" w:rsidRDefault="00043CB5"/>
          <w:p w14:paraId="4E1DC8D4" w14:textId="77777777" w:rsidR="00043CB5" w:rsidRDefault="00043CB5">
            <w:r>
              <w:t>XML file undated correctly</w:t>
            </w:r>
          </w:p>
          <w:p w14:paraId="67AE3F23" w14:textId="77777777" w:rsidR="00043CB5" w:rsidRDefault="00043CB5"/>
        </w:tc>
        <w:tc>
          <w:tcPr>
            <w:tcW w:w="1944" w:type="dxa"/>
            <w:tcBorders>
              <w:top w:val="double" w:sz="4" w:space="0" w:color="auto"/>
              <w:left w:val="single" w:sz="12" w:space="0" w:color="auto"/>
              <w:bottom w:val="nil"/>
              <w:right w:val="single" w:sz="12" w:space="0" w:color="auto"/>
            </w:tcBorders>
          </w:tcPr>
          <w:p w14:paraId="22B8FE8E" w14:textId="77777777" w:rsidR="00043CB5" w:rsidRDefault="00043CB5"/>
        </w:tc>
        <w:tc>
          <w:tcPr>
            <w:tcW w:w="1260" w:type="dxa"/>
            <w:tcBorders>
              <w:top w:val="double" w:sz="4" w:space="0" w:color="auto"/>
              <w:left w:val="single" w:sz="12" w:space="0" w:color="auto"/>
              <w:bottom w:val="nil"/>
              <w:right w:val="single" w:sz="12" w:space="0" w:color="auto"/>
            </w:tcBorders>
          </w:tcPr>
          <w:p w14:paraId="2E0A4316" w14:textId="77777777" w:rsidR="00043CB5" w:rsidRDefault="00043CB5"/>
        </w:tc>
      </w:tr>
      <w:tr w:rsidR="00043CB5" w14:paraId="794516B8" w14:textId="77777777" w:rsidTr="00160C52">
        <w:tc>
          <w:tcPr>
            <w:tcW w:w="1744" w:type="dxa"/>
            <w:tcBorders>
              <w:top w:val="nil"/>
              <w:left w:val="single" w:sz="12" w:space="0" w:color="auto"/>
              <w:bottom w:val="double" w:sz="4" w:space="0" w:color="auto"/>
              <w:right w:val="single" w:sz="12" w:space="0" w:color="auto"/>
            </w:tcBorders>
          </w:tcPr>
          <w:p w14:paraId="0A479D7D" w14:textId="77777777" w:rsidR="00043CB5" w:rsidRDefault="00043CB5"/>
          <w:p w14:paraId="78717662" w14:textId="77777777" w:rsidR="00043CB5" w:rsidRDefault="00043CB5">
            <w:r>
              <w:lastRenderedPageBreak/>
              <w:t>Transfer $100.01 from savings to checking</w:t>
            </w:r>
          </w:p>
        </w:tc>
        <w:tc>
          <w:tcPr>
            <w:tcW w:w="1743" w:type="dxa"/>
            <w:tcBorders>
              <w:top w:val="nil"/>
              <w:left w:val="single" w:sz="12" w:space="0" w:color="auto"/>
              <w:bottom w:val="double" w:sz="4" w:space="0" w:color="auto"/>
              <w:right w:val="single" w:sz="12" w:space="0" w:color="auto"/>
            </w:tcBorders>
          </w:tcPr>
          <w:p w14:paraId="33D793B9" w14:textId="77777777" w:rsidR="00043CB5" w:rsidRDefault="00043CB5"/>
          <w:p w14:paraId="704AFF70" w14:textId="77777777" w:rsidR="00043CB5" w:rsidRDefault="00043CB5"/>
          <w:p w14:paraId="083666B9" w14:textId="77777777" w:rsidR="00043CB5" w:rsidRDefault="00043CB5">
            <w:r>
              <w:lastRenderedPageBreak/>
              <w:t>GUI input</w:t>
            </w:r>
          </w:p>
          <w:p w14:paraId="2A0F8493" w14:textId="77777777" w:rsidR="00043CB5" w:rsidRDefault="00043CB5">
            <w:r>
              <w:t>XML file</w:t>
            </w:r>
          </w:p>
        </w:tc>
        <w:tc>
          <w:tcPr>
            <w:tcW w:w="2669" w:type="dxa"/>
            <w:tcBorders>
              <w:top w:val="nil"/>
              <w:left w:val="single" w:sz="12" w:space="0" w:color="auto"/>
              <w:bottom w:val="double" w:sz="4" w:space="0" w:color="auto"/>
              <w:right w:val="single" w:sz="12" w:space="0" w:color="auto"/>
            </w:tcBorders>
          </w:tcPr>
          <w:p w14:paraId="305DCC2D" w14:textId="77777777" w:rsidR="00043CB5" w:rsidRDefault="00043CB5"/>
          <w:p w14:paraId="196EACD9" w14:textId="77777777" w:rsidR="00043CB5" w:rsidRDefault="00043CB5">
            <w:r>
              <w:lastRenderedPageBreak/>
              <w:t>Savings account balance decrements by $100.01</w:t>
            </w:r>
          </w:p>
          <w:p w14:paraId="45E9B3C9" w14:textId="77777777" w:rsidR="00043CB5" w:rsidRDefault="00043CB5"/>
          <w:p w14:paraId="31A2ED47" w14:textId="77777777" w:rsidR="00043CB5" w:rsidRDefault="00043CB5">
            <w:r>
              <w:t>Checking account increases by $100.01</w:t>
            </w:r>
          </w:p>
          <w:p w14:paraId="52758CAA" w14:textId="77777777" w:rsidR="00043CB5" w:rsidRDefault="00043CB5"/>
          <w:p w14:paraId="02A247BA" w14:textId="77777777" w:rsidR="00043CB5" w:rsidRDefault="00043CB5">
            <w:r>
              <w:t>XML file undated correctly</w:t>
            </w:r>
          </w:p>
          <w:p w14:paraId="26A6689D" w14:textId="77777777" w:rsidR="00043CB5" w:rsidRDefault="00043CB5"/>
        </w:tc>
        <w:tc>
          <w:tcPr>
            <w:tcW w:w="1944" w:type="dxa"/>
            <w:tcBorders>
              <w:top w:val="nil"/>
              <w:left w:val="single" w:sz="12" w:space="0" w:color="auto"/>
              <w:bottom w:val="double" w:sz="4" w:space="0" w:color="auto"/>
              <w:right w:val="single" w:sz="12" w:space="0" w:color="auto"/>
            </w:tcBorders>
          </w:tcPr>
          <w:p w14:paraId="590811CC" w14:textId="77777777" w:rsidR="00043CB5" w:rsidRDefault="00043CB5"/>
        </w:tc>
        <w:tc>
          <w:tcPr>
            <w:tcW w:w="1260" w:type="dxa"/>
            <w:tcBorders>
              <w:top w:val="nil"/>
              <w:left w:val="single" w:sz="12" w:space="0" w:color="auto"/>
              <w:bottom w:val="double" w:sz="4" w:space="0" w:color="auto"/>
              <w:right w:val="single" w:sz="12" w:space="0" w:color="auto"/>
            </w:tcBorders>
          </w:tcPr>
          <w:p w14:paraId="259FA9E2" w14:textId="77777777" w:rsidR="00043CB5" w:rsidRDefault="00043CB5"/>
        </w:tc>
      </w:tr>
      <w:tr w:rsidR="00043CB5" w14:paraId="0D43F6FA" w14:textId="77777777" w:rsidTr="00160C52">
        <w:tc>
          <w:tcPr>
            <w:tcW w:w="1744" w:type="dxa"/>
            <w:tcBorders>
              <w:top w:val="double" w:sz="4" w:space="0" w:color="auto"/>
              <w:left w:val="single" w:sz="12" w:space="0" w:color="auto"/>
              <w:bottom w:val="double" w:sz="4" w:space="0" w:color="auto"/>
              <w:right w:val="single" w:sz="12" w:space="0" w:color="auto"/>
            </w:tcBorders>
          </w:tcPr>
          <w:p w14:paraId="6A8585F4" w14:textId="77777777" w:rsidR="00043CB5" w:rsidRDefault="00043CB5">
            <w:r>
              <w:t>Withdraw $100 from checking</w:t>
            </w:r>
          </w:p>
        </w:tc>
        <w:tc>
          <w:tcPr>
            <w:tcW w:w="1743" w:type="dxa"/>
            <w:tcBorders>
              <w:top w:val="double" w:sz="4" w:space="0" w:color="auto"/>
              <w:left w:val="single" w:sz="12" w:space="0" w:color="auto"/>
              <w:bottom w:val="double" w:sz="4" w:space="0" w:color="auto"/>
              <w:right w:val="single" w:sz="12" w:space="0" w:color="auto"/>
            </w:tcBorders>
          </w:tcPr>
          <w:p w14:paraId="1F70DE40" w14:textId="77777777" w:rsidR="00043CB5" w:rsidRDefault="00043CB5">
            <w:r>
              <w:t>GUI input</w:t>
            </w:r>
          </w:p>
          <w:p w14:paraId="480AF359" w14:textId="77777777" w:rsidR="00043CB5" w:rsidRDefault="00043CB5">
            <w:r>
              <w:t>XML file</w:t>
            </w:r>
          </w:p>
        </w:tc>
        <w:tc>
          <w:tcPr>
            <w:tcW w:w="2669" w:type="dxa"/>
            <w:tcBorders>
              <w:top w:val="double" w:sz="4" w:space="0" w:color="auto"/>
              <w:left w:val="single" w:sz="12" w:space="0" w:color="auto"/>
              <w:bottom w:val="double" w:sz="4" w:space="0" w:color="auto"/>
              <w:right w:val="single" w:sz="12" w:space="0" w:color="auto"/>
            </w:tcBorders>
          </w:tcPr>
          <w:p w14:paraId="67267CB7" w14:textId="77777777" w:rsidR="00043CB5" w:rsidRDefault="00043CB5">
            <w:r>
              <w:t>Checking account balance decrements by $100</w:t>
            </w:r>
          </w:p>
          <w:p w14:paraId="4A8B5B16" w14:textId="77777777" w:rsidR="00043CB5" w:rsidRDefault="00043CB5"/>
          <w:p w14:paraId="5F323654" w14:textId="77777777" w:rsidR="00043CB5" w:rsidRDefault="00043CB5">
            <w:r>
              <w:t>XML file updated correctly</w:t>
            </w:r>
          </w:p>
          <w:p w14:paraId="245B1E77" w14:textId="77777777" w:rsidR="00043CB5" w:rsidRDefault="00043CB5"/>
        </w:tc>
        <w:tc>
          <w:tcPr>
            <w:tcW w:w="1944" w:type="dxa"/>
            <w:tcBorders>
              <w:top w:val="double" w:sz="4" w:space="0" w:color="auto"/>
              <w:left w:val="single" w:sz="12" w:space="0" w:color="auto"/>
              <w:bottom w:val="double" w:sz="4" w:space="0" w:color="auto"/>
              <w:right w:val="single" w:sz="12" w:space="0" w:color="auto"/>
            </w:tcBorders>
          </w:tcPr>
          <w:p w14:paraId="56AC8EED"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34F3EFD1" w14:textId="77777777" w:rsidR="00043CB5" w:rsidRDefault="00043CB5"/>
        </w:tc>
      </w:tr>
      <w:tr w:rsidR="00043CB5" w14:paraId="4BDEAC97" w14:textId="77777777" w:rsidTr="00160C52">
        <w:tc>
          <w:tcPr>
            <w:tcW w:w="1744" w:type="dxa"/>
            <w:tcBorders>
              <w:top w:val="double" w:sz="4" w:space="0" w:color="auto"/>
              <w:left w:val="single" w:sz="12" w:space="0" w:color="auto"/>
              <w:bottom w:val="double" w:sz="4" w:space="0" w:color="auto"/>
              <w:right w:val="single" w:sz="12" w:space="0" w:color="auto"/>
            </w:tcBorders>
          </w:tcPr>
          <w:p w14:paraId="03668454" w14:textId="77777777" w:rsidR="00043CB5" w:rsidRDefault="00043CB5">
            <w:r>
              <w:t>Withdraw $100 from savings</w:t>
            </w:r>
          </w:p>
        </w:tc>
        <w:tc>
          <w:tcPr>
            <w:tcW w:w="1743" w:type="dxa"/>
            <w:tcBorders>
              <w:top w:val="double" w:sz="4" w:space="0" w:color="auto"/>
              <w:left w:val="single" w:sz="12" w:space="0" w:color="auto"/>
              <w:bottom w:val="double" w:sz="4" w:space="0" w:color="auto"/>
              <w:right w:val="single" w:sz="12" w:space="0" w:color="auto"/>
            </w:tcBorders>
          </w:tcPr>
          <w:p w14:paraId="0EEF4424" w14:textId="77777777" w:rsidR="00043CB5" w:rsidRDefault="00043CB5">
            <w:r>
              <w:t>GUI input</w:t>
            </w:r>
          </w:p>
          <w:p w14:paraId="0C15C058" w14:textId="77777777" w:rsidR="00043CB5" w:rsidRDefault="00043CB5">
            <w:r>
              <w:t>XML file</w:t>
            </w:r>
          </w:p>
        </w:tc>
        <w:tc>
          <w:tcPr>
            <w:tcW w:w="2669" w:type="dxa"/>
            <w:tcBorders>
              <w:top w:val="double" w:sz="4" w:space="0" w:color="auto"/>
              <w:left w:val="single" w:sz="12" w:space="0" w:color="auto"/>
              <w:bottom w:val="double" w:sz="4" w:space="0" w:color="auto"/>
              <w:right w:val="single" w:sz="12" w:space="0" w:color="auto"/>
            </w:tcBorders>
          </w:tcPr>
          <w:p w14:paraId="3980AA57" w14:textId="77777777" w:rsidR="00043CB5" w:rsidRDefault="00043CB5">
            <w:r>
              <w:t>Savings account balance decrements by $100</w:t>
            </w:r>
          </w:p>
          <w:p w14:paraId="18139231" w14:textId="77777777" w:rsidR="00043CB5" w:rsidRDefault="00043CB5"/>
          <w:p w14:paraId="41DC1953" w14:textId="77777777" w:rsidR="00043CB5" w:rsidRDefault="00043CB5">
            <w:r>
              <w:t>XML file updated correctly</w:t>
            </w:r>
          </w:p>
          <w:p w14:paraId="33C44F7B" w14:textId="77777777" w:rsidR="00043CB5" w:rsidRDefault="00043CB5"/>
        </w:tc>
        <w:tc>
          <w:tcPr>
            <w:tcW w:w="1944" w:type="dxa"/>
            <w:tcBorders>
              <w:top w:val="double" w:sz="4" w:space="0" w:color="auto"/>
              <w:left w:val="single" w:sz="12" w:space="0" w:color="auto"/>
              <w:bottom w:val="double" w:sz="4" w:space="0" w:color="auto"/>
              <w:right w:val="single" w:sz="12" w:space="0" w:color="auto"/>
            </w:tcBorders>
          </w:tcPr>
          <w:p w14:paraId="0D2A02B8"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1FB708F0" w14:textId="77777777" w:rsidR="00043CB5" w:rsidRDefault="00043CB5"/>
        </w:tc>
      </w:tr>
      <w:tr w:rsidR="00043CB5" w14:paraId="44A462BF" w14:textId="77777777" w:rsidTr="00160C52">
        <w:tc>
          <w:tcPr>
            <w:tcW w:w="1744" w:type="dxa"/>
            <w:tcBorders>
              <w:top w:val="double" w:sz="4" w:space="0" w:color="auto"/>
              <w:left w:val="single" w:sz="12" w:space="0" w:color="auto"/>
              <w:bottom w:val="double" w:sz="4" w:space="0" w:color="auto"/>
              <w:right w:val="single" w:sz="12" w:space="0" w:color="auto"/>
            </w:tcBorders>
          </w:tcPr>
          <w:p w14:paraId="388FE8AF" w14:textId="77777777" w:rsidR="00043CB5" w:rsidRDefault="00043CB5">
            <w:r>
              <w:t>Transfer attempt from Checking to Savings account with insufficient balance in Checking</w:t>
            </w:r>
          </w:p>
          <w:p w14:paraId="03DE5486"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035D4F15"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2DAF8729" w14:textId="77777777" w:rsidR="00043CB5" w:rsidRDefault="00043CB5">
            <w:r>
              <w:t>Message box stating transfer aborted because of insufficient balance</w:t>
            </w:r>
          </w:p>
        </w:tc>
        <w:tc>
          <w:tcPr>
            <w:tcW w:w="1944" w:type="dxa"/>
            <w:tcBorders>
              <w:top w:val="double" w:sz="4" w:space="0" w:color="auto"/>
              <w:left w:val="single" w:sz="12" w:space="0" w:color="auto"/>
              <w:bottom w:val="double" w:sz="4" w:space="0" w:color="auto"/>
              <w:right w:val="single" w:sz="12" w:space="0" w:color="auto"/>
            </w:tcBorders>
          </w:tcPr>
          <w:p w14:paraId="41E10204"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70173049" w14:textId="77777777" w:rsidR="00043CB5" w:rsidRDefault="00043CB5"/>
        </w:tc>
      </w:tr>
      <w:tr w:rsidR="00043CB5" w14:paraId="2423EFC2" w14:textId="77777777" w:rsidTr="00160C52">
        <w:tc>
          <w:tcPr>
            <w:tcW w:w="1744" w:type="dxa"/>
            <w:tcBorders>
              <w:top w:val="double" w:sz="4" w:space="0" w:color="auto"/>
              <w:left w:val="single" w:sz="12" w:space="0" w:color="auto"/>
              <w:bottom w:val="nil"/>
              <w:right w:val="single" w:sz="12" w:space="0" w:color="auto"/>
            </w:tcBorders>
          </w:tcPr>
          <w:p w14:paraId="716D0789" w14:textId="77777777" w:rsidR="00043CB5" w:rsidRDefault="00043CB5">
            <w:r>
              <w:t>Transfer attempt from Savings to Checking account with insufficient balance in Savings</w:t>
            </w:r>
          </w:p>
          <w:p w14:paraId="7EC6FDEA" w14:textId="77777777" w:rsidR="00043CB5" w:rsidRDefault="00043CB5"/>
        </w:tc>
        <w:tc>
          <w:tcPr>
            <w:tcW w:w="1743" w:type="dxa"/>
            <w:tcBorders>
              <w:top w:val="double" w:sz="4" w:space="0" w:color="auto"/>
              <w:left w:val="single" w:sz="12" w:space="0" w:color="auto"/>
              <w:bottom w:val="nil"/>
              <w:right w:val="single" w:sz="12" w:space="0" w:color="auto"/>
            </w:tcBorders>
          </w:tcPr>
          <w:p w14:paraId="3307F09F" w14:textId="77777777" w:rsidR="00043CB5" w:rsidRDefault="00043CB5">
            <w:r>
              <w:t>GUI input</w:t>
            </w:r>
          </w:p>
        </w:tc>
        <w:tc>
          <w:tcPr>
            <w:tcW w:w="2669" w:type="dxa"/>
            <w:tcBorders>
              <w:top w:val="double" w:sz="4" w:space="0" w:color="auto"/>
              <w:left w:val="single" w:sz="12" w:space="0" w:color="auto"/>
              <w:bottom w:val="nil"/>
              <w:right w:val="single" w:sz="12" w:space="0" w:color="auto"/>
            </w:tcBorders>
          </w:tcPr>
          <w:p w14:paraId="52A6CBEB" w14:textId="77777777" w:rsidR="00043CB5" w:rsidRDefault="00043CB5">
            <w:r>
              <w:t>Message box stating transfer aborted because of insufficient balance</w:t>
            </w:r>
          </w:p>
        </w:tc>
        <w:tc>
          <w:tcPr>
            <w:tcW w:w="1944" w:type="dxa"/>
            <w:tcBorders>
              <w:top w:val="double" w:sz="4" w:space="0" w:color="auto"/>
              <w:left w:val="single" w:sz="12" w:space="0" w:color="auto"/>
              <w:bottom w:val="nil"/>
              <w:right w:val="single" w:sz="12" w:space="0" w:color="auto"/>
            </w:tcBorders>
          </w:tcPr>
          <w:p w14:paraId="63E9CD23" w14:textId="77777777" w:rsidR="00043CB5" w:rsidRDefault="00043CB5"/>
        </w:tc>
        <w:tc>
          <w:tcPr>
            <w:tcW w:w="1260" w:type="dxa"/>
            <w:tcBorders>
              <w:top w:val="double" w:sz="4" w:space="0" w:color="auto"/>
              <w:left w:val="single" w:sz="12" w:space="0" w:color="auto"/>
              <w:bottom w:val="nil"/>
              <w:right w:val="single" w:sz="12" w:space="0" w:color="auto"/>
            </w:tcBorders>
          </w:tcPr>
          <w:p w14:paraId="1B6F9E98" w14:textId="77777777" w:rsidR="00043CB5" w:rsidRDefault="00043CB5"/>
        </w:tc>
      </w:tr>
      <w:tr w:rsidR="00043CB5" w14:paraId="7E7F3BC2" w14:textId="77777777" w:rsidTr="00160C52">
        <w:tc>
          <w:tcPr>
            <w:tcW w:w="1744" w:type="dxa"/>
            <w:tcBorders>
              <w:top w:val="nil"/>
              <w:left w:val="single" w:sz="12" w:space="0" w:color="auto"/>
              <w:bottom w:val="double" w:sz="4" w:space="0" w:color="auto"/>
              <w:right w:val="single" w:sz="12" w:space="0" w:color="auto"/>
            </w:tcBorders>
          </w:tcPr>
          <w:p w14:paraId="11B1A458" w14:textId="77777777" w:rsidR="00043CB5" w:rsidRDefault="00043CB5"/>
          <w:p w14:paraId="66FA86A7" w14:textId="77777777" w:rsidR="00043CB5" w:rsidRDefault="00043CB5"/>
          <w:p w14:paraId="340CA7D5" w14:textId="77777777" w:rsidR="00043CB5" w:rsidRDefault="00043CB5"/>
          <w:p w14:paraId="648F772F" w14:textId="77777777" w:rsidR="00043CB5" w:rsidRDefault="00043CB5"/>
          <w:p w14:paraId="6EDC39FC" w14:textId="77777777" w:rsidR="00043CB5" w:rsidRDefault="00043CB5">
            <w:r>
              <w:lastRenderedPageBreak/>
              <w:t>Withdrawal attempt from Savings account with insufficient balance in Savings</w:t>
            </w:r>
          </w:p>
          <w:p w14:paraId="11A978AD" w14:textId="77777777" w:rsidR="00043CB5" w:rsidRDefault="00043CB5"/>
        </w:tc>
        <w:tc>
          <w:tcPr>
            <w:tcW w:w="1743" w:type="dxa"/>
            <w:tcBorders>
              <w:top w:val="nil"/>
              <w:left w:val="single" w:sz="12" w:space="0" w:color="auto"/>
              <w:bottom w:val="double" w:sz="4" w:space="0" w:color="auto"/>
              <w:right w:val="single" w:sz="12" w:space="0" w:color="auto"/>
            </w:tcBorders>
          </w:tcPr>
          <w:p w14:paraId="2D874FB4" w14:textId="77777777" w:rsidR="00043CB5" w:rsidRDefault="00043CB5"/>
          <w:p w14:paraId="3B09717A" w14:textId="77777777" w:rsidR="00043CB5" w:rsidRDefault="00043CB5"/>
          <w:p w14:paraId="74531AED" w14:textId="77777777" w:rsidR="00043CB5" w:rsidRDefault="00043CB5"/>
          <w:p w14:paraId="333CEC7C" w14:textId="77777777" w:rsidR="00043CB5" w:rsidRDefault="00043CB5"/>
          <w:p w14:paraId="43492A96" w14:textId="77777777" w:rsidR="00043CB5" w:rsidRDefault="00043CB5"/>
          <w:p w14:paraId="68F398A7" w14:textId="77777777" w:rsidR="00043CB5" w:rsidRDefault="00043CB5">
            <w:r>
              <w:lastRenderedPageBreak/>
              <w:t>GUI input</w:t>
            </w:r>
          </w:p>
        </w:tc>
        <w:tc>
          <w:tcPr>
            <w:tcW w:w="2669" w:type="dxa"/>
            <w:tcBorders>
              <w:top w:val="nil"/>
              <w:left w:val="single" w:sz="12" w:space="0" w:color="auto"/>
              <w:bottom w:val="double" w:sz="4" w:space="0" w:color="auto"/>
              <w:right w:val="single" w:sz="12" w:space="0" w:color="auto"/>
            </w:tcBorders>
          </w:tcPr>
          <w:p w14:paraId="6434288A" w14:textId="77777777" w:rsidR="00043CB5" w:rsidRDefault="00043CB5"/>
          <w:p w14:paraId="40042939" w14:textId="77777777" w:rsidR="00043CB5" w:rsidRDefault="00043CB5"/>
          <w:p w14:paraId="7AAE498B" w14:textId="77777777" w:rsidR="00043CB5" w:rsidRDefault="00043CB5"/>
          <w:p w14:paraId="0B485189" w14:textId="77777777" w:rsidR="00043CB5" w:rsidRDefault="00043CB5"/>
          <w:p w14:paraId="706CA7F1" w14:textId="77777777" w:rsidR="00043CB5" w:rsidRDefault="00043CB5">
            <w:r>
              <w:lastRenderedPageBreak/>
              <w:t>Message box stating withdrawal aborted because of insufficient balance</w:t>
            </w:r>
          </w:p>
        </w:tc>
        <w:tc>
          <w:tcPr>
            <w:tcW w:w="1944" w:type="dxa"/>
            <w:tcBorders>
              <w:top w:val="nil"/>
              <w:left w:val="single" w:sz="12" w:space="0" w:color="auto"/>
              <w:bottom w:val="double" w:sz="4" w:space="0" w:color="auto"/>
              <w:right w:val="single" w:sz="12" w:space="0" w:color="auto"/>
            </w:tcBorders>
          </w:tcPr>
          <w:p w14:paraId="1373CB14" w14:textId="77777777" w:rsidR="00043CB5" w:rsidRDefault="00043CB5"/>
        </w:tc>
        <w:tc>
          <w:tcPr>
            <w:tcW w:w="1260" w:type="dxa"/>
            <w:tcBorders>
              <w:top w:val="nil"/>
              <w:left w:val="single" w:sz="12" w:space="0" w:color="auto"/>
              <w:bottom w:val="double" w:sz="4" w:space="0" w:color="auto"/>
              <w:right w:val="single" w:sz="12" w:space="0" w:color="auto"/>
            </w:tcBorders>
          </w:tcPr>
          <w:p w14:paraId="5C4281ED" w14:textId="77777777" w:rsidR="00043CB5" w:rsidRDefault="00043CB5"/>
        </w:tc>
      </w:tr>
      <w:tr w:rsidR="00043CB5" w14:paraId="718FEBCC" w14:textId="77777777" w:rsidTr="00160C52">
        <w:tc>
          <w:tcPr>
            <w:tcW w:w="1744" w:type="dxa"/>
            <w:tcBorders>
              <w:top w:val="double" w:sz="4" w:space="0" w:color="auto"/>
              <w:left w:val="single" w:sz="12" w:space="0" w:color="auto"/>
              <w:bottom w:val="double" w:sz="4" w:space="0" w:color="auto"/>
              <w:right w:val="single" w:sz="12" w:space="0" w:color="auto"/>
            </w:tcBorders>
          </w:tcPr>
          <w:p w14:paraId="7224796F" w14:textId="77777777" w:rsidR="00043CB5" w:rsidRDefault="00043CB5">
            <w:r>
              <w:t>Withdrawal attempt from Checking account with insufficient balance in Checking</w:t>
            </w:r>
          </w:p>
          <w:p w14:paraId="7C53902E"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2CCF3477"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241C8788" w14:textId="77777777" w:rsidR="00043CB5" w:rsidRDefault="00043CB5">
            <w:r>
              <w:t>Message box stating withdrawal aborted because of insufficient balance</w:t>
            </w:r>
          </w:p>
        </w:tc>
        <w:tc>
          <w:tcPr>
            <w:tcW w:w="1944" w:type="dxa"/>
            <w:tcBorders>
              <w:top w:val="double" w:sz="4" w:space="0" w:color="auto"/>
              <w:left w:val="single" w:sz="12" w:space="0" w:color="auto"/>
              <w:bottom w:val="double" w:sz="4" w:space="0" w:color="auto"/>
              <w:right w:val="single" w:sz="12" w:space="0" w:color="auto"/>
            </w:tcBorders>
          </w:tcPr>
          <w:p w14:paraId="75883F20"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06EA9CD9" w14:textId="77777777" w:rsidR="00043CB5" w:rsidRDefault="00043CB5"/>
        </w:tc>
      </w:tr>
      <w:tr w:rsidR="00043CB5" w14:paraId="439E5B02" w14:textId="77777777" w:rsidTr="00160C52">
        <w:tc>
          <w:tcPr>
            <w:tcW w:w="1744" w:type="dxa"/>
            <w:tcBorders>
              <w:top w:val="double" w:sz="4" w:space="0" w:color="auto"/>
              <w:left w:val="single" w:sz="12" w:space="0" w:color="auto"/>
              <w:bottom w:val="double" w:sz="4" w:space="0" w:color="auto"/>
              <w:right w:val="single" w:sz="12" w:space="0" w:color="auto"/>
            </w:tcBorders>
          </w:tcPr>
          <w:p w14:paraId="3955EF70" w14:textId="77777777" w:rsidR="00043CB5" w:rsidRDefault="00043CB5">
            <w:r>
              <w:t>Withdrawal attempt from Checking account with entered amount not multiple of 20s</w:t>
            </w:r>
          </w:p>
          <w:p w14:paraId="30CF7F1E"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234C7D2A"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486A70E0" w14:textId="77777777" w:rsidR="00043CB5" w:rsidRDefault="00043CB5">
            <w:r>
              <w:t>Message box telling the customer to enter an amount multiple of 20s</w:t>
            </w:r>
          </w:p>
        </w:tc>
        <w:tc>
          <w:tcPr>
            <w:tcW w:w="1944" w:type="dxa"/>
            <w:tcBorders>
              <w:top w:val="double" w:sz="4" w:space="0" w:color="auto"/>
              <w:left w:val="single" w:sz="12" w:space="0" w:color="auto"/>
              <w:bottom w:val="double" w:sz="4" w:space="0" w:color="auto"/>
              <w:right w:val="single" w:sz="12" w:space="0" w:color="auto"/>
            </w:tcBorders>
          </w:tcPr>
          <w:p w14:paraId="36791931"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5EC84224" w14:textId="77777777" w:rsidR="00043CB5" w:rsidRDefault="00043CB5"/>
        </w:tc>
      </w:tr>
      <w:tr w:rsidR="00043CB5" w14:paraId="3AD7B5B2" w14:textId="77777777" w:rsidTr="00160C52">
        <w:tc>
          <w:tcPr>
            <w:tcW w:w="1744" w:type="dxa"/>
            <w:tcBorders>
              <w:top w:val="double" w:sz="4" w:space="0" w:color="auto"/>
              <w:left w:val="single" w:sz="12" w:space="0" w:color="auto"/>
              <w:bottom w:val="double" w:sz="4" w:space="0" w:color="auto"/>
              <w:right w:val="single" w:sz="12" w:space="0" w:color="auto"/>
            </w:tcBorders>
          </w:tcPr>
          <w:p w14:paraId="2D164633" w14:textId="77777777" w:rsidR="00043CB5" w:rsidRDefault="00043CB5">
            <w:r>
              <w:t>Withdrawal attempt from Savings account with entered amount not multiple of 20s</w:t>
            </w:r>
          </w:p>
          <w:p w14:paraId="4A8FF0A3"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0F0F7C74"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60261C72" w14:textId="77777777" w:rsidR="00043CB5" w:rsidRDefault="00043CB5">
            <w:r>
              <w:t>Message box telling the customer to enter an amount multiple of 20s</w:t>
            </w:r>
          </w:p>
        </w:tc>
        <w:tc>
          <w:tcPr>
            <w:tcW w:w="1944" w:type="dxa"/>
            <w:tcBorders>
              <w:top w:val="double" w:sz="4" w:space="0" w:color="auto"/>
              <w:left w:val="single" w:sz="12" w:space="0" w:color="auto"/>
              <w:bottom w:val="double" w:sz="4" w:space="0" w:color="auto"/>
              <w:right w:val="single" w:sz="12" w:space="0" w:color="auto"/>
            </w:tcBorders>
          </w:tcPr>
          <w:p w14:paraId="311E24FF"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6C7E0D78" w14:textId="77777777" w:rsidR="00043CB5" w:rsidRDefault="00043CB5"/>
        </w:tc>
      </w:tr>
      <w:tr w:rsidR="00043CB5" w14:paraId="50ABC778" w14:textId="77777777" w:rsidTr="00160C52">
        <w:tc>
          <w:tcPr>
            <w:tcW w:w="1744" w:type="dxa"/>
            <w:tcBorders>
              <w:top w:val="double" w:sz="4" w:space="0" w:color="auto"/>
              <w:left w:val="single" w:sz="12" w:space="0" w:color="auto"/>
              <w:bottom w:val="nil"/>
              <w:right w:val="single" w:sz="12" w:space="0" w:color="auto"/>
            </w:tcBorders>
          </w:tcPr>
          <w:p w14:paraId="0062464F" w14:textId="77777777" w:rsidR="00043CB5" w:rsidRDefault="00043CB5">
            <w:r>
              <w:t>Deposit $100.01 to Checking</w:t>
            </w:r>
          </w:p>
        </w:tc>
        <w:tc>
          <w:tcPr>
            <w:tcW w:w="1743" w:type="dxa"/>
            <w:tcBorders>
              <w:top w:val="double" w:sz="4" w:space="0" w:color="auto"/>
              <w:left w:val="single" w:sz="12" w:space="0" w:color="auto"/>
              <w:bottom w:val="nil"/>
              <w:right w:val="single" w:sz="12" w:space="0" w:color="auto"/>
            </w:tcBorders>
          </w:tcPr>
          <w:p w14:paraId="552FF39A" w14:textId="77777777" w:rsidR="00043CB5" w:rsidRDefault="00043CB5">
            <w:r>
              <w:t>GUI input</w:t>
            </w:r>
          </w:p>
          <w:p w14:paraId="2BA14FE9" w14:textId="77777777" w:rsidR="00043CB5" w:rsidRDefault="00043CB5">
            <w:r>
              <w:t>XML file</w:t>
            </w:r>
          </w:p>
        </w:tc>
        <w:tc>
          <w:tcPr>
            <w:tcW w:w="2669" w:type="dxa"/>
            <w:tcBorders>
              <w:top w:val="double" w:sz="4" w:space="0" w:color="auto"/>
              <w:left w:val="single" w:sz="12" w:space="0" w:color="auto"/>
              <w:bottom w:val="nil"/>
              <w:right w:val="single" w:sz="12" w:space="0" w:color="auto"/>
            </w:tcBorders>
          </w:tcPr>
          <w:p w14:paraId="66837442" w14:textId="77777777" w:rsidR="00043CB5" w:rsidRDefault="00043CB5">
            <w:r>
              <w:t>Checking account balance increments by $100.01</w:t>
            </w:r>
          </w:p>
          <w:p w14:paraId="5C100747" w14:textId="77777777" w:rsidR="00043CB5" w:rsidRDefault="00043CB5"/>
          <w:p w14:paraId="6DF41FEF" w14:textId="77777777" w:rsidR="00043CB5" w:rsidRDefault="00043CB5">
            <w:r>
              <w:t>XML file updated correctly</w:t>
            </w:r>
          </w:p>
          <w:p w14:paraId="4979F84E" w14:textId="77777777" w:rsidR="00043CB5" w:rsidRDefault="00043CB5"/>
          <w:p w14:paraId="67379223" w14:textId="77777777" w:rsidR="00043CB5" w:rsidRDefault="00043CB5">
            <w:r>
              <w:t>Main page refreshes account balance</w:t>
            </w:r>
          </w:p>
          <w:p w14:paraId="59EE45B2" w14:textId="77777777" w:rsidR="00043CB5" w:rsidRDefault="00043CB5"/>
        </w:tc>
        <w:tc>
          <w:tcPr>
            <w:tcW w:w="1944" w:type="dxa"/>
            <w:tcBorders>
              <w:top w:val="double" w:sz="4" w:space="0" w:color="auto"/>
              <w:left w:val="single" w:sz="12" w:space="0" w:color="auto"/>
              <w:bottom w:val="nil"/>
              <w:right w:val="single" w:sz="12" w:space="0" w:color="auto"/>
            </w:tcBorders>
          </w:tcPr>
          <w:p w14:paraId="24F4969B" w14:textId="77777777" w:rsidR="00043CB5" w:rsidRDefault="00043CB5"/>
        </w:tc>
        <w:tc>
          <w:tcPr>
            <w:tcW w:w="1260" w:type="dxa"/>
            <w:tcBorders>
              <w:top w:val="double" w:sz="4" w:space="0" w:color="auto"/>
              <w:left w:val="single" w:sz="12" w:space="0" w:color="auto"/>
              <w:bottom w:val="nil"/>
              <w:right w:val="single" w:sz="12" w:space="0" w:color="auto"/>
            </w:tcBorders>
          </w:tcPr>
          <w:p w14:paraId="56428316" w14:textId="77777777" w:rsidR="00043CB5" w:rsidRDefault="00043CB5"/>
        </w:tc>
      </w:tr>
      <w:tr w:rsidR="00043CB5" w14:paraId="7CA8F322" w14:textId="77777777" w:rsidTr="00160C52">
        <w:tc>
          <w:tcPr>
            <w:tcW w:w="1744" w:type="dxa"/>
            <w:tcBorders>
              <w:top w:val="nil"/>
              <w:left w:val="single" w:sz="12" w:space="0" w:color="auto"/>
              <w:bottom w:val="double" w:sz="4" w:space="0" w:color="auto"/>
              <w:right w:val="single" w:sz="12" w:space="0" w:color="auto"/>
            </w:tcBorders>
          </w:tcPr>
          <w:p w14:paraId="691036AF" w14:textId="77777777" w:rsidR="00043CB5" w:rsidRDefault="00043CB5"/>
          <w:p w14:paraId="2E0ECD96" w14:textId="77777777" w:rsidR="00043CB5" w:rsidRDefault="00043CB5">
            <w:r>
              <w:lastRenderedPageBreak/>
              <w:t>Deposit $100.01 to Savings</w:t>
            </w:r>
          </w:p>
        </w:tc>
        <w:tc>
          <w:tcPr>
            <w:tcW w:w="1743" w:type="dxa"/>
            <w:tcBorders>
              <w:top w:val="nil"/>
              <w:left w:val="single" w:sz="12" w:space="0" w:color="auto"/>
              <w:bottom w:val="double" w:sz="4" w:space="0" w:color="auto"/>
              <w:right w:val="single" w:sz="12" w:space="0" w:color="auto"/>
            </w:tcBorders>
          </w:tcPr>
          <w:p w14:paraId="08F1D08F" w14:textId="77777777" w:rsidR="00043CB5" w:rsidRDefault="00043CB5"/>
          <w:p w14:paraId="3FDAA1FD" w14:textId="77777777" w:rsidR="00043CB5" w:rsidRDefault="00043CB5"/>
          <w:p w14:paraId="41854EE9" w14:textId="77777777" w:rsidR="00043CB5" w:rsidRDefault="00043CB5"/>
          <w:p w14:paraId="32311EFB" w14:textId="77777777" w:rsidR="00043CB5" w:rsidRDefault="00043CB5">
            <w:r>
              <w:lastRenderedPageBreak/>
              <w:t>GUI input</w:t>
            </w:r>
          </w:p>
          <w:p w14:paraId="217E50F6" w14:textId="77777777" w:rsidR="00043CB5" w:rsidRDefault="00043CB5">
            <w:r>
              <w:t>XML file</w:t>
            </w:r>
          </w:p>
        </w:tc>
        <w:tc>
          <w:tcPr>
            <w:tcW w:w="2669" w:type="dxa"/>
            <w:tcBorders>
              <w:top w:val="nil"/>
              <w:left w:val="single" w:sz="12" w:space="0" w:color="auto"/>
              <w:bottom w:val="double" w:sz="4" w:space="0" w:color="auto"/>
              <w:right w:val="single" w:sz="12" w:space="0" w:color="auto"/>
            </w:tcBorders>
          </w:tcPr>
          <w:p w14:paraId="05F4B5AD" w14:textId="77777777" w:rsidR="00043CB5" w:rsidRDefault="00043CB5"/>
          <w:p w14:paraId="17EA6C31" w14:textId="77777777" w:rsidR="00043CB5" w:rsidRDefault="00043CB5"/>
          <w:p w14:paraId="17454C13" w14:textId="77777777" w:rsidR="00043CB5" w:rsidRDefault="00043CB5">
            <w:r>
              <w:lastRenderedPageBreak/>
              <w:t>Savings account balance increments by $100.01</w:t>
            </w:r>
          </w:p>
          <w:p w14:paraId="58843830" w14:textId="77777777" w:rsidR="00043CB5" w:rsidRDefault="00043CB5"/>
          <w:p w14:paraId="636C679F" w14:textId="77777777" w:rsidR="00043CB5" w:rsidRDefault="00043CB5">
            <w:r>
              <w:t>XML file updated correctly</w:t>
            </w:r>
          </w:p>
          <w:p w14:paraId="50D024F7" w14:textId="77777777" w:rsidR="00043CB5" w:rsidRDefault="00043CB5"/>
          <w:p w14:paraId="5C26E847" w14:textId="77777777" w:rsidR="00043CB5" w:rsidRDefault="00043CB5">
            <w:r>
              <w:t>Main page refreshes account balance</w:t>
            </w:r>
          </w:p>
          <w:p w14:paraId="5BA9CFBF" w14:textId="77777777" w:rsidR="00043CB5" w:rsidRDefault="00043CB5"/>
        </w:tc>
        <w:tc>
          <w:tcPr>
            <w:tcW w:w="1944" w:type="dxa"/>
            <w:tcBorders>
              <w:top w:val="nil"/>
              <w:left w:val="single" w:sz="12" w:space="0" w:color="auto"/>
              <w:bottom w:val="double" w:sz="4" w:space="0" w:color="auto"/>
              <w:right w:val="single" w:sz="12" w:space="0" w:color="auto"/>
            </w:tcBorders>
          </w:tcPr>
          <w:p w14:paraId="1C93B811" w14:textId="77777777" w:rsidR="00043CB5" w:rsidRDefault="00043CB5"/>
        </w:tc>
        <w:tc>
          <w:tcPr>
            <w:tcW w:w="1260" w:type="dxa"/>
            <w:tcBorders>
              <w:top w:val="nil"/>
              <w:left w:val="single" w:sz="12" w:space="0" w:color="auto"/>
              <w:bottom w:val="double" w:sz="4" w:space="0" w:color="auto"/>
              <w:right w:val="single" w:sz="12" w:space="0" w:color="auto"/>
            </w:tcBorders>
          </w:tcPr>
          <w:p w14:paraId="6A092A4E" w14:textId="77777777" w:rsidR="00043CB5" w:rsidRDefault="00043CB5"/>
        </w:tc>
      </w:tr>
      <w:tr w:rsidR="00043CB5" w14:paraId="05924D3E" w14:textId="77777777" w:rsidTr="00160C52">
        <w:tc>
          <w:tcPr>
            <w:tcW w:w="1744" w:type="dxa"/>
            <w:tcBorders>
              <w:top w:val="double" w:sz="4" w:space="0" w:color="auto"/>
              <w:left w:val="single" w:sz="12" w:space="0" w:color="auto"/>
              <w:bottom w:val="double" w:sz="4" w:space="0" w:color="auto"/>
              <w:right w:val="single" w:sz="12" w:space="0" w:color="auto"/>
            </w:tcBorders>
          </w:tcPr>
          <w:p w14:paraId="788468C4" w14:textId="77777777" w:rsidR="00043CB5" w:rsidRDefault="00043CB5">
            <w:r>
              <w:t xml:space="preserve">Add a large number into the deposit to trigger a </w:t>
            </w:r>
            <w:proofErr w:type="spellStart"/>
            <w:r>
              <w:t>stackoverflow</w:t>
            </w:r>
            <w:proofErr w:type="spellEnd"/>
            <w:r>
              <w:t xml:space="preserve"> error</w:t>
            </w:r>
          </w:p>
          <w:p w14:paraId="0AB42C81"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3D1C09BC"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77AE45F6" w14:textId="77777777" w:rsidR="00043CB5" w:rsidRDefault="00043CB5">
            <w:proofErr w:type="spellStart"/>
            <w:r>
              <w:t>StackOverflow</w:t>
            </w:r>
            <w:proofErr w:type="spellEnd"/>
            <w:r>
              <w:t xml:space="preserve"> Error</w:t>
            </w:r>
          </w:p>
        </w:tc>
        <w:tc>
          <w:tcPr>
            <w:tcW w:w="1944" w:type="dxa"/>
            <w:tcBorders>
              <w:top w:val="double" w:sz="4" w:space="0" w:color="auto"/>
              <w:left w:val="single" w:sz="12" w:space="0" w:color="auto"/>
              <w:bottom w:val="double" w:sz="4" w:space="0" w:color="auto"/>
              <w:right w:val="single" w:sz="12" w:space="0" w:color="auto"/>
            </w:tcBorders>
          </w:tcPr>
          <w:p w14:paraId="73BEF84F"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0048D7FA" w14:textId="77777777" w:rsidR="00043CB5" w:rsidRDefault="00043CB5"/>
        </w:tc>
      </w:tr>
      <w:tr w:rsidR="00043CB5" w14:paraId="7AD54A34" w14:textId="77777777" w:rsidTr="00160C52">
        <w:tc>
          <w:tcPr>
            <w:tcW w:w="1744" w:type="dxa"/>
            <w:tcBorders>
              <w:top w:val="double" w:sz="4" w:space="0" w:color="auto"/>
              <w:left w:val="single" w:sz="12" w:space="0" w:color="auto"/>
              <w:bottom w:val="double" w:sz="4" w:space="0" w:color="auto"/>
              <w:right w:val="single" w:sz="12" w:space="0" w:color="auto"/>
            </w:tcBorders>
          </w:tcPr>
          <w:p w14:paraId="58A9F893" w14:textId="77777777" w:rsidR="00043CB5" w:rsidRDefault="00043CB5">
            <w:r>
              <w:t>Withdraw more money than is in the ATM at that moment</w:t>
            </w:r>
          </w:p>
          <w:p w14:paraId="0BB1F855" w14:textId="77777777" w:rsidR="00043CB5" w:rsidRDefault="00043CB5"/>
        </w:tc>
        <w:tc>
          <w:tcPr>
            <w:tcW w:w="1743" w:type="dxa"/>
            <w:tcBorders>
              <w:top w:val="double" w:sz="4" w:space="0" w:color="auto"/>
              <w:left w:val="single" w:sz="12" w:space="0" w:color="auto"/>
              <w:bottom w:val="double" w:sz="4" w:space="0" w:color="auto"/>
              <w:right w:val="single" w:sz="12" w:space="0" w:color="auto"/>
            </w:tcBorders>
          </w:tcPr>
          <w:p w14:paraId="459088CE"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54DD1BF4" w14:textId="77777777" w:rsidR="00043CB5" w:rsidRDefault="00043CB5">
            <w:r>
              <w:t>Message box alerting customer that transaction could not be completed</w:t>
            </w:r>
          </w:p>
        </w:tc>
        <w:tc>
          <w:tcPr>
            <w:tcW w:w="1944" w:type="dxa"/>
            <w:tcBorders>
              <w:top w:val="double" w:sz="4" w:space="0" w:color="auto"/>
              <w:left w:val="single" w:sz="12" w:space="0" w:color="auto"/>
              <w:bottom w:val="double" w:sz="4" w:space="0" w:color="auto"/>
              <w:right w:val="single" w:sz="12" w:space="0" w:color="auto"/>
            </w:tcBorders>
          </w:tcPr>
          <w:p w14:paraId="418646AB"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5751DE98" w14:textId="77777777" w:rsidR="00043CB5" w:rsidRDefault="00043CB5"/>
        </w:tc>
      </w:tr>
      <w:tr w:rsidR="00043CB5" w14:paraId="7D6F0167" w14:textId="77777777" w:rsidTr="00160C52">
        <w:tc>
          <w:tcPr>
            <w:tcW w:w="1744" w:type="dxa"/>
            <w:tcBorders>
              <w:top w:val="double" w:sz="4" w:space="0" w:color="auto"/>
              <w:left w:val="single" w:sz="12" w:space="0" w:color="auto"/>
              <w:bottom w:val="double" w:sz="4" w:space="0" w:color="auto"/>
              <w:right w:val="single" w:sz="12" w:space="0" w:color="auto"/>
            </w:tcBorders>
          </w:tcPr>
          <w:p w14:paraId="638C96B0" w14:textId="77777777" w:rsidR="00043CB5" w:rsidRDefault="00043CB5">
            <w:r>
              <w:t>An attempt to withdraw $-20</w:t>
            </w:r>
          </w:p>
        </w:tc>
        <w:tc>
          <w:tcPr>
            <w:tcW w:w="1743" w:type="dxa"/>
            <w:tcBorders>
              <w:top w:val="double" w:sz="4" w:space="0" w:color="auto"/>
              <w:left w:val="single" w:sz="12" w:space="0" w:color="auto"/>
              <w:bottom w:val="double" w:sz="4" w:space="0" w:color="auto"/>
              <w:right w:val="single" w:sz="12" w:space="0" w:color="auto"/>
            </w:tcBorders>
          </w:tcPr>
          <w:p w14:paraId="237DCA10"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2BBD7F69" w14:textId="77777777" w:rsidR="00043CB5" w:rsidRDefault="00043CB5">
            <w:r>
              <w:t>Message box alerting customer to enter a positive amount</w:t>
            </w:r>
          </w:p>
          <w:p w14:paraId="1FCDB072" w14:textId="77777777" w:rsidR="00043CB5" w:rsidRDefault="00043CB5"/>
        </w:tc>
        <w:tc>
          <w:tcPr>
            <w:tcW w:w="1944" w:type="dxa"/>
            <w:tcBorders>
              <w:top w:val="double" w:sz="4" w:space="0" w:color="auto"/>
              <w:left w:val="single" w:sz="12" w:space="0" w:color="auto"/>
              <w:bottom w:val="double" w:sz="4" w:space="0" w:color="auto"/>
              <w:right w:val="single" w:sz="12" w:space="0" w:color="auto"/>
            </w:tcBorders>
          </w:tcPr>
          <w:p w14:paraId="30F6BBF7"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0495AF34" w14:textId="77777777" w:rsidR="00043CB5" w:rsidRDefault="00043CB5"/>
        </w:tc>
      </w:tr>
      <w:tr w:rsidR="00043CB5" w14:paraId="7BC3FE66" w14:textId="77777777" w:rsidTr="00160C52">
        <w:tc>
          <w:tcPr>
            <w:tcW w:w="1744" w:type="dxa"/>
            <w:tcBorders>
              <w:top w:val="double" w:sz="4" w:space="0" w:color="auto"/>
              <w:left w:val="single" w:sz="12" w:space="0" w:color="auto"/>
              <w:bottom w:val="double" w:sz="4" w:space="0" w:color="auto"/>
              <w:right w:val="single" w:sz="12" w:space="0" w:color="auto"/>
            </w:tcBorders>
          </w:tcPr>
          <w:p w14:paraId="2695D05E" w14:textId="77777777" w:rsidR="00043CB5" w:rsidRDefault="00043CB5">
            <w:r>
              <w:t>An attempt to deposit $-20</w:t>
            </w:r>
          </w:p>
        </w:tc>
        <w:tc>
          <w:tcPr>
            <w:tcW w:w="1743" w:type="dxa"/>
            <w:tcBorders>
              <w:top w:val="double" w:sz="4" w:space="0" w:color="auto"/>
              <w:left w:val="single" w:sz="12" w:space="0" w:color="auto"/>
              <w:bottom w:val="double" w:sz="4" w:space="0" w:color="auto"/>
              <w:right w:val="single" w:sz="12" w:space="0" w:color="auto"/>
            </w:tcBorders>
          </w:tcPr>
          <w:p w14:paraId="5C677B0A" w14:textId="77777777" w:rsidR="00043CB5" w:rsidRDefault="00043CB5">
            <w:r>
              <w:t>GUI input</w:t>
            </w:r>
          </w:p>
        </w:tc>
        <w:tc>
          <w:tcPr>
            <w:tcW w:w="2669" w:type="dxa"/>
            <w:tcBorders>
              <w:top w:val="double" w:sz="4" w:space="0" w:color="auto"/>
              <w:left w:val="single" w:sz="12" w:space="0" w:color="auto"/>
              <w:bottom w:val="double" w:sz="4" w:space="0" w:color="auto"/>
              <w:right w:val="single" w:sz="12" w:space="0" w:color="auto"/>
            </w:tcBorders>
          </w:tcPr>
          <w:p w14:paraId="08E8271F" w14:textId="77777777" w:rsidR="00043CB5" w:rsidRDefault="00043CB5">
            <w:r>
              <w:t>Message box alerting customer to enter a positive amount</w:t>
            </w:r>
          </w:p>
          <w:p w14:paraId="4D3186BC" w14:textId="77777777" w:rsidR="00043CB5" w:rsidRDefault="00043CB5"/>
        </w:tc>
        <w:tc>
          <w:tcPr>
            <w:tcW w:w="1944" w:type="dxa"/>
            <w:tcBorders>
              <w:top w:val="double" w:sz="4" w:space="0" w:color="auto"/>
              <w:left w:val="single" w:sz="12" w:space="0" w:color="auto"/>
              <w:bottom w:val="double" w:sz="4" w:space="0" w:color="auto"/>
              <w:right w:val="single" w:sz="12" w:space="0" w:color="auto"/>
            </w:tcBorders>
          </w:tcPr>
          <w:p w14:paraId="000AB62A" w14:textId="77777777" w:rsidR="00043CB5" w:rsidRDefault="00043CB5"/>
        </w:tc>
        <w:tc>
          <w:tcPr>
            <w:tcW w:w="1260" w:type="dxa"/>
            <w:tcBorders>
              <w:top w:val="double" w:sz="4" w:space="0" w:color="auto"/>
              <w:left w:val="single" w:sz="12" w:space="0" w:color="auto"/>
              <w:bottom w:val="double" w:sz="4" w:space="0" w:color="auto"/>
              <w:right w:val="single" w:sz="12" w:space="0" w:color="auto"/>
            </w:tcBorders>
          </w:tcPr>
          <w:p w14:paraId="35FB10E5" w14:textId="77777777" w:rsidR="00043CB5" w:rsidRDefault="00043CB5"/>
        </w:tc>
      </w:tr>
      <w:tr w:rsidR="00043CB5" w14:paraId="426381B2" w14:textId="77777777" w:rsidTr="00160C52">
        <w:tc>
          <w:tcPr>
            <w:tcW w:w="1744" w:type="dxa"/>
            <w:tcBorders>
              <w:top w:val="double" w:sz="4" w:space="0" w:color="auto"/>
              <w:left w:val="single" w:sz="12" w:space="0" w:color="auto"/>
              <w:bottom w:val="single" w:sz="12" w:space="0" w:color="auto"/>
              <w:right w:val="single" w:sz="12" w:space="0" w:color="auto"/>
            </w:tcBorders>
          </w:tcPr>
          <w:p w14:paraId="29039B66" w14:textId="77777777" w:rsidR="00043CB5" w:rsidRDefault="00043CB5">
            <w:r>
              <w:t>All tests will be duplicated with each language used</w:t>
            </w:r>
          </w:p>
        </w:tc>
        <w:tc>
          <w:tcPr>
            <w:tcW w:w="1743" w:type="dxa"/>
            <w:tcBorders>
              <w:top w:val="double" w:sz="4" w:space="0" w:color="auto"/>
              <w:left w:val="single" w:sz="12" w:space="0" w:color="auto"/>
              <w:bottom w:val="single" w:sz="12" w:space="0" w:color="auto"/>
              <w:right w:val="single" w:sz="12" w:space="0" w:color="auto"/>
            </w:tcBorders>
          </w:tcPr>
          <w:p w14:paraId="0A6D53C7" w14:textId="77777777" w:rsidR="00043CB5" w:rsidRDefault="00043CB5">
            <w:r>
              <w:t>GUI input</w:t>
            </w:r>
          </w:p>
          <w:p w14:paraId="1F33A3DB" w14:textId="77777777" w:rsidR="00043CB5" w:rsidRDefault="00043CB5">
            <w:r>
              <w:t>XML file</w:t>
            </w:r>
          </w:p>
        </w:tc>
        <w:tc>
          <w:tcPr>
            <w:tcW w:w="2669" w:type="dxa"/>
            <w:tcBorders>
              <w:top w:val="double" w:sz="4" w:space="0" w:color="auto"/>
              <w:left w:val="single" w:sz="12" w:space="0" w:color="auto"/>
              <w:bottom w:val="single" w:sz="12" w:space="0" w:color="auto"/>
              <w:right w:val="single" w:sz="12" w:space="0" w:color="auto"/>
            </w:tcBorders>
          </w:tcPr>
          <w:p w14:paraId="1B21C2A1" w14:textId="77777777" w:rsidR="00043CB5" w:rsidRDefault="00043CB5">
            <w:r>
              <w:t>All languages are translated correctly.</w:t>
            </w:r>
          </w:p>
        </w:tc>
        <w:tc>
          <w:tcPr>
            <w:tcW w:w="1944" w:type="dxa"/>
            <w:tcBorders>
              <w:top w:val="double" w:sz="4" w:space="0" w:color="auto"/>
              <w:left w:val="single" w:sz="12" w:space="0" w:color="auto"/>
              <w:bottom w:val="single" w:sz="12" w:space="0" w:color="auto"/>
              <w:right w:val="single" w:sz="12" w:space="0" w:color="auto"/>
            </w:tcBorders>
          </w:tcPr>
          <w:p w14:paraId="79346B8F" w14:textId="77777777" w:rsidR="00043CB5" w:rsidRDefault="00043CB5"/>
        </w:tc>
        <w:tc>
          <w:tcPr>
            <w:tcW w:w="1260" w:type="dxa"/>
            <w:tcBorders>
              <w:top w:val="double" w:sz="4" w:space="0" w:color="auto"/>
              <w:left w:val="single" w:sz="12" w:space="0" w:color="auto"/>
              <w:bottom w:val="single" w:sz="12" w:space="0" w:color="auto"/>
              <w:right w:val="single" w:sz="12" w:space="0" w:color="auto"/>
            </w:tcBorders>
          </w:tcPr>
          <w:p w14:paraId="6B0F3B51" w14:textId="77777777" w:rsidR="00043CB5" w:rsidRDefault="00043CB5"/>
        </w:tc>
      </w:tr>
    </w:tbl>
    <w:p w14:paraId="7E735976" w14:textId="77777777" w:rsidR="00043CB5" w:rsidRPr="00520554" w:rsidRDefault="00043CB5"/>
    <w:p w14:paraId="70F741E3" w14:textId="77777777" w:rsidR="00043CB5" w:rsidRDefault="00043CB5"/>
    <w:p w14:paraId="1DE2A642" w14:textId="77777777" w:rsidR="00446EC3" w:rsidRPr="009B20AC" w:rsidRDefault="00446EC3"/>
    <w:sectPr w:rsidR="00446EC3" w:rsidRPr="009B20AC" w:rsidSect="00EA20BC">
      <w:pgSz w:w="12240" w:h="15840" w:orient="portrait"/>
      <w:pgMar w:top="1440" w:right="1440" w:bottom="1440" w:left="1440" w:header="720" w:footer="720" w:gutter="0"/>
      <w:cols w:space="720"/>
      <w:docGrid w:linePitch="360"/>
      <w:sectPrChange w:id="3328" w:author="Matt Mitchell" w:date="2019-04-14T16:41:00Z">
        <w:sectPr w:rsidR="00446EC3" w:rsidRPr="009B20AC" w:rsidSect="00EA20BC">
          <w:pgSz w:w="15840" w:h="12240" w:orient="landscape"/>
          <w:pgMar w:top="1440" w:right="1440" w:bottom="1440" w:left="1440" w:header="720" w:footer="720"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webkit-standard">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D7CDD"/>
    <w:multiLevelType w:val="hybridMultilevel"/>
    <w:tmpl w:val="0CD0C6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0420018"/>
    <w:multiLevelType w:val="hybridMultilevel"/>
    <w:tmpl w:val="8FD0A7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353CA8"/>
    <w:multiLevelType w:val="hybridMultilevel"/>
    <w:tmpl w:val="39EC76E8"/>
    <w:lvl w:ilvl="0" w:tplc="3FE829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9AD4C9F"/>
    <w:multiLevelType w:val="hybridMultilevel"/>
    <w:tmpl w:val="3F1EBD12"/>
    <w:lvl w:ilvl="0" w:tplc="730E65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Mitchell">
    <w15:presenceInfo w15:providerId="None" w15:userId="Matt Mitchell"/>
  </w15:person>
  <w15:person w15:author="Matt Mitchell [2]">
    <w15:presenceInfo w15:providerId="Windows Live" w15:userId="84523209428de5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432"/>
    <w:rsid w:val="000057D4"/>
    <w:rsid w:val="00043CB5"/>
    <w:rsid w:val="00045FB8"/>
    <w:rsid w:val="00067B74"/>
    <w:rsid w:val="00083127"/>
    <w:rsid w:val="00093773"/>
    <w:rsid w:val="000959B0"/>
    <w:rsid w:val="000B105D"/>
    <w:rsid w:val="000B1A2C"/>
    <w:rsid w:val="000B2417"/>
    <w:rsid w:val="000B2509"/>
    <w:rsid w:val="000B2CAB"/>
    <w:rsid w:val="000B4FB3"/>
    <w:rsid w:val="000B5EF1"/>
    <w:rsid w:val="000B71BA"/>
    <w:rsid w:val="000D01C0"/>
    <w:rsid w:val="000E3B84"/>
    <w:rsid w:val="000E744D"/>
    <w:rsid w:val="000F0DA1"/>
    <w:rsid w:val="000F33BB"/>
    <w:rsid w:val="00100338"/>
    <w:rsid w:val="001135E0"/>
    <w:rsid w:val="00115AE5"/>
    <w:rsid w:val="00117DCB"/>
    <w:rsid w:val="00127A37"/>
    <w:rsid w:val="001326A7"/>
    <w:rsid w:val="001346B7"/>
    <w:rsid w:val="00145569"/>
    <w:rsid w:val="001549C3"/>
    <w:rsid w:val="00160C52"/>
    <w:rsid w:val="00173308"/>
    <w:rsid w:val="00177713"/>
    <w:rsid w:val="001850F7"/>
    <w:rsid w:val="00193E3B"/>
    <w:rsid w:val="001B2CD7"/>
    <w:rsid w:val="001B3623"/>
    <w:rsid w:val="001C45FB"/>
    <w:rsid w:val="001C75A0"/>
    <w:rsid w:val="001E16C1"/>
    <w:rsid w:val="001E3E2D"/>
    <w:rsid w:val="00212A7E"/>
    <w:rsid w:val="0021442E"/>
    <w:rsid w:val="002234BE"/>
    <w:rsid w:val="00241F2C"/>
    <w:rsid w:val="00265CF7"/>
    <w:rsid w:val="00280B93"/>
    <w:rsid w:val="002909E2"/>
    <w:rsid w:val="00291CE7"/>
    <w:rsid w:val="002B2771"/>
    <w:rsid w:val="002B538F"/>
    <w:rsid w:val="002E4FB4"/>
    <w:rsid w:val="0031773B"/>
    <w:rsid w:val="00325C56"/>
    <w:rsid w:val="003273B7"/>
    <w:rsid w:val="003313F4"/>
    <w:rsid w:val="00336190"/>
    <w:rsid w:val="003705FA"/>
    <w:rsid w:val="00377796"/>
    <w:rsid w:val="003821A1"/>
    <w:rsid w:val="003860E7"/>
    <w:rsid w:val="003925F9"/>
    <w:rsid w:val="003A2705"/>
    <w:rsid w:val="003A6E65"/>
    <w:rsid w:val="003B3585"/>
    <w:rsid w:val="003B6651"/>
    <w:rsid w:val="003C7931"/>
    <w:rsid w:val="003D5C4E"/>
    <w:rsid w:val="00403960"/>
    <w:rsid w:val="00446EC3"/>
    <w:rsid w:val="00447B34"/>
    <w:rsid w:val="00451185"/>
    <w:rsid w:val="004628C1"/>
    <w:rsid w:val="00484BFD"/>
    <w:rsid w:val="004B4D04"/>
    <w:rsid w:val="004D413A"/>
    <w:rsid w:val="004D7342"/>
    <w:rsid w:val="004E3375"/>
    <w:rsid w:val="004E722D"/>
    <w:rsid w:val="004F6E86"/>
    <w:rsid w:val="00503547"/>
    <w:rsid w:val="00510BE9"/>
    <w:rsid w:val="0052781D"/>
    <w:rsid w:val="005320DC"/>
    <w:rsid w:val="00534984"/>
    <w:rsid w:val="00560462"/>
    <w:rsid w:val="00570432"/>
    <w:rsid w:val="005840A4"/>
    <w:rsid w:val="005859B8"/>
    <w:rsid w:val="005C50A3"/>
    <w:rsid w:val="005F2BE4"/>
    <w:rsid w:val="005F5169"/>
    <w:rsid w:val="005F6681"/>
    <w:rsid w:val="006056E1"/>
    <w:rsid w:val="006124D2"/>
    <w:rsid w:val="00632483"/>
    <w:rsid w:val="006404B5"/>
    <w:rsid w:val="00645184"/>
    <w:rsid w:val="00667B59"/>
    <w:rsid w:val="00670F1C"/>
    <w:rsid w:val="00691FA3"/>
    <w:rsid w:val="00694E95"/>
    <w:rsid w:val="0069798F"/>
    <w:rsid w:val="006A62CC"/>
    <w:rsid w:val="006B3EEF"/>
    <w:rsid w:val="006C3C8B"/>
    <w:rsid w:val="006E264B"/>
    <w:rsid w:val="006E5D59"/>
    <w:rsid w:val="00704554"/>
    <w:rsid w:val="00711BF3"/>
    <w:rsid w:val="0071532D"/>
    <w:rsid w:val="00734528"/>
    <w:rsid w:val="007740F9"/>
    <w:rsid w:val="00784379"/>
    <w:rsid w:val="00791A74"/>
    <w:rsid w:val="00797FBE"/>
    <w:rsid w:val="007A6667"/>
    <w:rsid w:val="007B7683"/>
    <w:rsid w:val="007F5BD6"/>
    <w:rsid w:val="007F651E"/>
    <w:rsid w:val="00807C37"/>
    <w:rsid w:val="00813188"/>
    <w:rsid w:val="00817D63"/>
    <w:rsid w:val="00832A08"/>
    <w:rsid w:val="00856A2D"/>
    <w:rsid w:val="0086616D"/>
    <w:rsid w:val="00876FA9"/>
    <w:rsid w:val="008809D3"/>
    <w:rsid w:val="00881C58"/>
    <w:rsid w:val="008A2109"/>
    <w:rsid w:val="008B524D"/>
    <w:rsid w:val="008B70D8"/>
    <w:rsid w:val="008E03C5"/>
    <w:rsid w:val="008E50C2"/>
    <w:rsid w:val="008F019D"/>
    <w:rsid w:val="008F03E3"/>
    <w:rsid w:val="008F3698"/>
    <w:rsid w:val="008F56E0"/>
    <w:rsid w:val="0090395A"/>
    <w:rsid w:val="00904BF8"/>
    <w:rsid w:val="00952006"/>
    <w:rsid w:val="009604C1"/>
    <w:rsid w:val="00980C55"/>
    <w:rsid w:val="009814C4"/>
    <w:rsid w:val="009B20AC"/>
    <w:rsid w:val="009C1ADE"/>
    <w:rsid w:val="009E05A0"/>
    <w:rsid w:val="009E21D3"/>
    <w:rsid w:val="009E7AF0"/>
    <w:rsid w:val="009F40CC"/>
    <w:rsid w:val="009F40FB"/>
    <w:rsid w:val="009F760C"/>
    <w:rsid w:val="00A172D2"/>
    <w:rsid w:val="00A22CDD"/>
    <w:rsid w:val="00A45B77"/>
    <w:rsid w:val="00A473C7"/>
    <w:rsid w:val="00A50CB9"/>
    <w:rsid w:val="00A547E1"/>
    <w:rsid w:val="00A561A0"/>
    <w:rsid w:val="00A568F7"/>
    <w:rsid w:val="00A66462"/>
    <w:rsid w:val="00A838DE"/>
    <w:rsid w:val="00AA6F2B"/>
    <w:rsid w:val="00AC2296"/>
    <w:rsid w:val="00AD6EDB"/>
    <w:rsid w:val="00B00560"/>
    <w:rsid w:val="00B13447"/>
    <w:rsid w:val="00B13C98"/>
    <w:rsid w:val="00B345E4"/>
    <w:rsid w:val="00B35F23"/>
    <w:rsid w:val="00B57F15"/>
    <w:rsid w:val="00B85CD5"/>
    <w:rsid w:val="00B94003"/>
    <w:rsid w:val="00B94660"/>
    <w:rsid w:val="00BA069C"/>
    <w:rsid w:val="00BB0D44"/>
    <w:rsid w:val="00BB1338"/>
    <w:rsid w:val="00BB24B5"/>
    <w:rsid w:val="00BF4C17"/>
    <w:rsid w:val="00C0521E"/>
    <w:rsid w:val="00C0733F"/>
    <w:rsid w:val="00C110AB"/>
    <w:rsid w:val="00C13128"/>
    <w:rsid w:val="00C27656"/>
    <w:rsid w:val="00C50BEF"/>
    <w:rsid w:val="00C51D93"/>
    <w:rsid w:val="00C52C4C"/>
    <w:rsid w:val="00C531AA"/>
    <w:rsid w:val="00C70C2A"/>
    <w:rsid w:val="00C70FEE"/>
    <w:rsid w:val="00C72701"/>
    <w:rsid w:val="00C73F27"/>
    <w:rsid w:val="00C761B8"/>
    <w:rsid w:val="00C77D66"/>
    <w:rsid w:val="00C921FA"/>
    <w:rsid w:val="00CA1CB8"/>
    <w:rsid w:val="00CA6A2E"/>
    <w:rsid w:val="00CC483D"/>
    <w:rsid w:val="00CC5CA2"/>
    <w:rsid w:val="00CF0F4E"/>
    <w:rsid w:val="00CF7DCE"/>
    <w:rsid w:val="00D0138E"/>
    <w:rsid w:val="00D15DFA"/>
    <w:rsid w:val="00D16E46"/>
    <w:rsid w:val="00D21368"/>
    <w:rsid w:val="00D27C31"/>
    <w:rsid w:val="00D357DD"/>
    <w:rsid w:val="00D35893"/>
    <w:rsid w:val="00D9739A"/>
    <w:rsid w:val="00DF0F95"/>
    <w:rsid w:val="00DF6658"/>
    <w:rsid w:val="00E10896"/>
    <w:rsid w:val="00E11A35"/>
    <w:rsid w:val="00E131D5"/>
    <w:rsid w:val="00E15115"/>
    <w:rsid w:val="00E25EDD"/>
    <w:rsid w:val="00E26D10"/>
    <w:rsid w:val="00E41D3B"/>
    <w:rsid w:val="00E45A5A"/>
    <w:rsid w:val="00E51545"/>
    <w:rsid w:val="00E70111"/>
    <w:rsid w:val="00E9158E"/>
    <w:rsid w:val="00EA20BC"/>
    <w:rsid w:val="00EA2338"/>
    <w:rsid w:val="00EA30AC"/>
    <w:rsid w:val="00EB54FC"/>
    <w:rsid w:val="00EB5CF5"/>
    <w:rsid w:val="00EB6431"/>
    <w:rsid w:val="00EB697A"/>
    <w:rsid w:val="00EC0F56"/>
    <w:rsid w:val="00EC5679"/>
    <w:rsid w:val="00EC6FBE"/>
    <w:rsid w:val="00ED142E"/>
    <w:rsid w:val="00EE2549"/>
    <w:rsid w:val="00EE656C"/>
    <w:rsid w:val="00EF6615"/>
    <w:rsid w:val="00F10CD6"/>
    <w:rsid w:val="00F14B63"/>
    <w:rsid w:val="00F16EDC"/>
    <w:rsid w:val="00F175DA"/>
    <w:rsid w:val="00F72CA3"/>
    <w:rsid w:val="00F76DF7"/>
    <w:rsid w:val="00F80A92"/>
    <w:rsid w:val="00F87273"/>
    <w:rsid w:val="00F93291"/>
    <w:rsid w:val="00F95E94"/>
    <w:rsid w:val="00FA3751"/>
    <w:rsid w:val="00FD0A9C"/>
    <w:rsid w:val="00FD24F8"/>
    <w:rsid w:val="00FF4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D2BEF"/>
  <w15:chartTrackingRefBased/>
  <w15:docId w15:val="{D61EDFD4-EED9-0140-AB79-16EDC4B11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EDD"/>
    <w:rPr>
      <w:rFonts w:ascii="Times New Roman" w:hAnsi="Times New Roman" w:cs="Times New Roman"/>
      <w:lang w:eastAsia="ja-JP"/>
    </w:rPr>
  </w:style>
  <w:style w:type="paragraph" w:styleId="Heading1">
    <w:name w:val="heading 1"/>
    <w:basedOn w:val="Normal"/>
    <w:next w:val="Normal"/>
    <w:link w:val="Heading1Char"/>
    <w:uiPriority w:val="4"/>
    <w:qFormat/>
    <w:rsid w:val="00291CE7"/>
    <w:pPr>
      <w:keepNext/>
      <w:keepLines/>
      <w:spacing w:line="480" w:lineRule="auto"/>
      <w:jc w:val="center"/>
      <w:outlineLvl w:val="0"/>
    </w:pPr>
    <w:rPr>
      <w:rFonts w:eastAsiaTheme="majorEastAsia"/>
      <w:b/>
      <w:bCs/>
      <w:kern w:val="24"/>
      <w:sz w:val="32"/>
      <w:szCs w:val="32"/>
    </w:rPr>
  </w:style>
  <w:style w:type="paragraph" w:styleId="Heading2">
    <w:name w:val="heading 2"/>
    <w:basedOn w:val="Normal"/>
    <w:next w:val="Normal"/>
    <w:link w:val="Heading2Char"/>
    <w:uiPriority w:val="4"/>
    <w:unhideWhenUsed/>
    <w:qFormat/>
    <w:rsid w:val="009F40CC"/>
    <w:pPr>
      <w:keepNext/>
      <w:keepLines/>
      <w:spacing w:line="480" w:lineRule="auto"/>
      <w:outlineLvl w:val="1"/>
    </w:pPr>
    <w:rPr>
      <w:rFonts w:eastAsiaTheme="majorEastAsia"/>
      <w:b/>
      <w:bCs/>
      <w:kern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432"/>
    <w:pPr>
      <w:ind w:left="720"/>
      <w:contextualSpacing/>
    </w:pPr>
  </w:style>
  <w:style w:type="table" w:styleId="TableGrid">
    <w:name w:val="Table Grid"/>
    <w:basedOn w:val="TableNormal"/>
    <w:uiPriority w:val="39"/>
    <w:rsid w:val="0057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4"/>
    <w:rsid w:val="00291CE7"/>
    <w:rPr>
      <w:rFonts w:ascii="Times New Roman" w:eastAsiaTheme="majorEastAsia" w:hAnsi="Times New Roman" w:cs="Times New Roman"/>
      <w:b/>
      <w:bCs/>
      <w:kern w:val="24"/>
      <w:sz w:val="32"/>
      <w:szCs w:val="32"/>
      <w:lang w:eastAsia="ja-JP"/>
    </w:rPr>
  </w:style>
  <w:style w:type="character" w:customStyle="1" w:styleId="Heading2Char">
    <w:name w:val="Heading 2 Char"/>
    <w:basedOn w:val="DefaultParagraphFont"/>
    <w:link w:val="Heading2"/>
    <w:uiPriority w:val="4"/>
    <w:rsid w:val="009F40CC"/>
    <w:rPr>
      <w:rFonts w:ascii="Times New Roman" w:eastAsiaTheme="majorEastAsia" w:hAnsi="Times New Roman" w:cs="Times New Roman"/>
      <w:b/>
      <w:bCs/>
      <w:kern w:val="24"/>
      <w:lang w:eastAsia="ja-JP"/>
    </w:rPr>
  </w:style>
  <w:style w:type="paragraph" w:styleId="Caption">
    <w:name w:val="caption"/>
    <w:basedOn w:val="Normal"/>
    <w:next w:val="Normal"/>
    <w:uiPriority w:val="35"/>
    <w:unhideWhenUsed/>
    <w:qFormat/>
    <w:rsid w:val="00043CB5"/>
    <w:pPr>
      <w:spacing w:after="200"/>
    </w:pPr>
    <w:rPr>
      <w:rFonts w:eastAsiaTheme="minorEastAsia"/>
      <w:i/>
      <w:iCs/>
      <w:color w:val="44546A" w:themeColor="text2"/>
      <w:kern w:val="24"/>
      <w:sz w:val="22"/>
      <w:szCs w:val="18"/>
    </w:rPr>
  </w:style>
  <w:style w:type="table" w:customStyle="1" w:styleId="APAReport">
    <w:name w:val="APA Report"/>
    <w:basedOn w:val="TableNormal"/>
    <w:uiPriority w:val="99"/>
    <w:rsid w:val="00043CB5"/>
    <w:rPr>
      <w:rFonts w:eastAsiaTheme="minorEastAsia"/>
      <w:lang w:eastAsia="ja-JP"/>
    </w:r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styleId="BalloonText">
    <w:name w:val="Balloon Text"/>
    <w:basedOn w:val="Normal"/>
    <w:link w:val="BalloonTextChar"/>
    <w:uiPriority w:val="99"/>
    <w:semiHidden/>
    <w:unhideWhenUsed/>
    <w:rsid w:val="00043CB5"/>
    <w:rPr>
      <w:sz w:val="18"/>
      <w:szCs w:val="18"/>
    </w:rPr>
  </w:style>
  <w:style w:type="character" w:customStyle="1" w:styleId="BalloonTextChar">
    <w:name w:val="Balloon Text Char"/>
    <w:basedOn w:val="DefaultParagraphFont"/>
    <w:link w:val="BalloonText"/>
    <w:uiPriority w:val="99"/>
    <w:semiHidden/>
    <w:rsid w:val="00043CB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86951">
      <w:bodyDiv w:val="1"/>
      <w:marLeft w:val="0"/>
      <w:marRight w:val="0"/>
      <w:marTop w:val="0"/>
      <w:marBottom w:val="0"/>
      <w:divBdr>
        <w:top w:val="none" w:sz="0" w:space="0" w:color="auto"/>
        <w:left w:val="none" w:sz="0" w:space="0" w:color="auto"/>
        <w:bottom w:val="none" w:sz="0" w:space="0" w:color="auto"/>
        <w:right w:val="none" w:sz="0" w:space="0" w:color="auto"/>
      </w:divBdr>
    </w:div>
    <w:div w:id="224605517">
      <w:bodyDiv w:val="1"/>
      <w:marLeft w:val="0"/>
      <w:marRight w:val="0"/>
      <w:marTop w:val="0"/>
      <w:marBottom w:val="0"/>
      <w:divBdr>
        <w:top w:val="none" w:sz="0" w:space="0" w:color="auto"/>
        <w:left w:val="none" w:sz="0" w:space="0" w:color="auto"/>
        <w:bottom w:val="none" w:sz="0" w:space="0" w:color="auto"/>
        <w:right w:val="none" w:sz="0" w:space="0" w:color="auto"/>
      </w:divBdr>
    </w:div>
    <w:div w:id="235212283">
      <w:bodyDiv w:val="1"/>
      <w:marLeft w:val="0"/>
      <w:marRight w:val="0"/>
      <w:marTop w:val="0"/>
      <w:marBottom w:val="0"/>
      <w:divBdr>
        <w:top w:val="none" w:sz="0" w:space="0" w:color="auto"/>
        <w:left w:val="none" w:sz="0" w:space="0" w:color="auto"/>
        <w:bottom w:val="none" w:sz="0" w:space="0" w:color="auto"/>
        <w:right w:val="none" w:sz="0" w:space="0" w:color="auto"/>
      </w:divBdr>
    </w:div>
    <w:div w:id="596713272">
      <w:bodyDiv w:val="1"/>
      <w:marLeft w:val="0"/>
      <w:marRight w:val="0"/>
      <w:marTop w:val="0"/>
      <w:marBottom w:val="0"/>
      <w:divBdr>
        <w:top w:val="none" w:sz="0" w:space="0" w:color="auto"/>
        <w:left w:val="none" w:sz="0" w:space="0" w:color="auto"/>
        <w:bottom w:val="none" w:sz="0" w:space="0" w:color="auto"/>
        <w:right w:val="none" w:sz="0" w:space="0" w:color="auto"/>
      </w:divBdr>
    </w:div>
    <w:div w:id="679506210">
      <w:bodyDiv w:val="1"/>
      <w:marLeft w:val="0"/>
      <w:marRight w:val="0"/>
      <w:marTop w:val="0"/>
      <w:marBottom w:val="0"/>
      <w:divBdr>
        <w:top w:val="none" w:sz="0" w:space="0" w:color="auto"/>
        <w:left w:val="none" w:sz="0" w:space="0" w:color="auto"/>
        <w:bottom w:val="none" w:sz="0" w:space="0" w:color="auto"/>
        <w:right w:val="none" w:sz="0" w:space="0" w:color="auto"/>
      </w:divBdr>
    </w:div>
    <w:div w:id="686101034">
      <w:bodyDiv w:val="1"/>
      <w:marLeft w:val="0"/>
      <w:marRight w:val="0"/>
      <w:marTop w:val="0"/>
      <w:marBottom w:val="0"/>
      <w:divBdr>
        <w:top w:val="none" w:sz="0" w:space="0" w:color="auto"/>
        <w:left w:val="none" w:sz="0" w:space="0" w:color="auto"/>
        <w:bottom w:val="none" w:sz="0" w:space="0" w:color="auto"/>
        <w:right w:val="none" w:sz="0" w:space="0" w:color="auto"/>
      </w:divBdr>
    </w:div>
    <w:div w:id="1012219670">
      <w:bodyDiv w:val="1"/>
      <w:marLeft w:val="0"/>
      <w:marRight w:val="0"/>
      <w:marTop w:val="0"/>
      <w:marBottom w:val="0"/>
      <w:divBdr>
        <w:top w:val="none" w:sz="0" w:space="0" w:color="auto"/>
        <w:left w:val="none" w:sz="0" w:space="0" w:color="auto"/>
        <w:bottom w:val="none" w:sz="0" w:space="0" w:color="auto"/>
        <w:right w:val="none" w:sz="0" w:space="0" w:color="auto"/>
      </w:divBdr>
    </w:div>
    <w:div w:id="1126848635">
      <w:bodyDiv w:val="1"/>
      <w:marLeft w:val="0"/>
      <w:marRight w:val="0"/>
      <w:marTop w:val="0"/>
      <w:marBottom w:val="0"/>
      <w:divBdr>
        <w:top w:val="none" w:sz="0" w:space="0" w:color="auto"/>
        <w:left w:val="none" w:sz="0" w:space="0" w:color="auto"/>
        <w:bottom w:val="none" w:sz="0" w:space="0" w:color="auto"/>
        <w:right w:val="none" w:sz="0" w:space="0" w:color="auto"/>
      </w:divBdr>
    </w:div>
    <w:div w:id="1170216570">
      <w:bodyDiv w:val="1"/>
      <w:marLeft w:val="0"/>
      <w:marRight w:val="0"/>
      <w:marTop w:val="0"/>
      <w:marBottom w:val="0"/>
      <w:divBdr>
        <w:top w:val="none" w:sz="0" w:space="0" w:color="auto"/>
        <w:left w:val="none" w:sz="0" w:space="0" w:color="auto"/>
        <w:bottom w:val="none" w:sz="0" w:space="0" w:color="auto"/>
        <w:right w:val="none" w:sz="0" w:space="0" w:color="auto"/>
      </w:divBdr>
    </w:div>
    <w:div w:id="1184052932">
      <w:bodyDiv w:val="1"/>
      <w:marLeft w:val="0"/>
      <w:marRight w:val="0"/>
      <w:marTop w:val="0"/>
      <w:marBottom w:val="0"/>
      <w:divBdr>
        <w:top w:val="none" w:sz="0" w:space="0" w:color="auto"/>
        <w:left w:val="none" w:sz="0" w:space="0" w:color="auto"/>
        <w:bottom w:val="none" w:sz="0" w:space="0" w:color="auto"/>
        <w:right w:val="none" w:sz="0" w:space="0" w:color="auto"/>
      </w:divBdr>
    </w:div>
    <w:div w:id="1235051126">
      <w:bodyDiv w:val="1"/>
      <w:marLeft w:val="0"/>
      <w:marRight w:val="0"/>
      <w:marTop w:val="0"/>
      <w:marBottom w:val="0"/>
      <w:divBdr>
        <w:top w:val="none" w:sz="0" w:space="0" w:color="auto"/>
        <w:left w:val="none" w:sz="0" w:space="0" w:color="auto"/>
        <w:bottom w:val="none" w:sz="0" w:space="0" w:color="auto"/>
        <w:right w:val="none" w:sz="0" w:space="0" w:color="auto"/>
      </w:divBdr>
    </w:div>
    <w:div w:id="1259292919">
      <w:bodyDiv w:val="1"/>
      <w:marLeft w:val="0"/>
      <w:marRight w:val="0"/>
      <w:marTop w:val="0"/>
      <w:marBottom w:val="0"/>
      <w:divBdr>
        <w:top w:val="none" w:sz="0" w:space="0" w:color="auto"/>
        <w:left w:val="none" w:sz="0" w:space="0" w:color="auto"/>
        <w:bottom w:val="none" w:sz="0" w:space="0" w:color="auto"/>
        <w:right w:val="none" w:sz="0" w:space="0" w:color="auto"/>
      </w:divBdr>
    </w:div>
    <w:div w:id="1276864371">
      <w:bodyDiv w:val="1"/>
      <w:marLeft w:val="0"/>
      <w:marRight w:val="0"/>
      <w:marTop w:val="0"/>
      <w:marBottom w:val="0"/>
      <w:divBdr>
        <w:top w:val="none" w:sz="0" w:space="0" w:color="auto"/>
        <w:left w:val="none" w:sz="0" w:space="0" w:color="auto"/>
        <w:bottom w:val="none" w:sz="0" w:space="0" w:color="auto"/>
        <w:right w:val="none" w:sz="0" w:space="0" w:color="auto"/>
      </w:divBdr>
    </w:div>
    <w:div w:id="1283270951">
      <w:bodyDiv w:val="1"/>
      <w:marLeft w:val="0"/>
      <w:marRight w:val="0"/>
      <w:marTop w:val="0"/>
      <w:marBottom w:val="0"/>
      <w:divBdr>
        <w:top w:val="none" w:sz="0" w:space="0" w:color="auto"/>
        <w:left w:val="none" w:sz="0" w:space="0" w:color="auto"/>
        <w:bottom w:val="none" w:sz="0" w:space="0" w:color="auto"/>
        <w:right w:val="none" w:sz="0" w:space="0" w:color="auto"/>
      </w:divBdr>
    </w:div>
    <w:div w:id="1292370633">
      <w:bodyDiv w:val="1"/>
      <w:marLeft w:val="0"/>
      <w:marRight w:val="0"/>
      <w:marTop w:val="0"/>
      <w:marBottom w:val="0"/>
      <w:divBdr>
        <w:top w:val="none" w:sz="0" w:space="0" w:color="auto"/>
        <w:left w:val="none" w:sz="0" w:space="0" w:color="auto"/>
        <w:bottom w:val="none" w:sz="0" w:space="0" w:color="auto"/>
        <w:right w:val="none" w:sz="0" w:space="0" w:color="auto"/>
      </w:divBdr>
    </w:div>
    <w:div w:id="1349328134">
      <w:bodyDiv w:val="1"/>
      <w:marLeft w:val="0"/>
      <w:marRight w:val="0"/>
      <w:marTop w:val="0"/>
      <w:marBottom w:val="0"/>
      <w:divBdr>
        <w:top w:val="none" w:sz="0" w:space="0" w:color="auto"/>
        <w:left w:val="none" w:sz="0" w:space="0" w:color="auto"/>
        <w:bottom w:val="none" w:sz="0" w:space="0" w:color="auto"/>
        <w:right w:val="none" w:sz="0" w:space="0" w:color="auto"/>
      </w:divBdr>
    </w:div>
    <w:div w:id="1502549942">
      <w:bodyDiv w:val="1"/>
      <w:marLeft w:val="0"/>
      <w:marRight w:val="0"/>
      <w:marTop w:val="0"/>
      <w:marBottom w:val="0"/>
      <w:divBdr>
        <w:top w:val="none" w:sz="0" w:space="0" w:color="auto"/>
        <w:left w:val="none" w:sz="0" w:space="0" w:color="auto"/>
        <w:bottom w:val="none" w:sz="0" w:space="0" w:color="auto"/>
        <w:right w:val="none" w:sz="0" w:space="0" w:color="auto"/>
      </w:divBdr>
    </w:div>
    <w:div w:id="1530333773">
      <w:bodyDiv w:val="1"/>
      <w:marLeft w:val="0"/>
      <w:marRight w:val="0"/>
      <w:marTop w:val="0"/>
      <w:marBottom w:val="0"/>
      <w:divBdr>
        <w:top w:val="none" w:sz="0" w:space="0" w:color="auto"/>
        <w:left w:val="none" w:sz="0" w:space="0" w:color="auto"/>
        <w:bottom w:val="none" w:sz="0" w:space="0" w:color="auto"/>
        <w:right w:val="none" w:sz="0" w:space="0" w:color="auto"/>
      </w:divBdr>
    </w:div>
    <w:div w:id="1788768535">
      <w:bodyDiv w:val="1"/>
      <w:marLeft w:val="0"/>
      <w:marRight w:val="0"/>
      <w:marTop w:val="0"/>
      <w:marBottom w:val="0"/>
      <w:divBdr>
        <w:top w:val="none" w:sz="0" w:space="0" w:color="auto"/>
        <w:left w:val="none" w:sz="0" w:space="0" w:color="auto"/>
        <w:bottom w:val="none" w:sz="0" w:space="0" w:color="auto"/>
        <w:right w:val="none" w:sz="0" w:space="0" w:color="auto"/>
      </w:divBdr>
    </w:div>
    <w:div w:id="1829437640">
      <w:bodyDiv w:val="1"/>
      <w:marLeft w:val="0"/>
      <w:marRight w:val="0"/>
      <w:marTop w:val="0"/>
      <w:marBottom w:val="0"/>
      <w:divBdr>
        <w:top w:val="none" w:sz="0" w:space="0" w:color="auto"/>
        <w:left w:val="none" w:sz="0" w:space="0" w:color="auto"/>
        <w:bottom w:val="none" w:sz="0" w:space="0" w:color="auto"/>
        <w:right w:val="none" w:sz="0" w:space="0" w:color="auto"/>
      </w:divBdr>
    </w:div>
    <w:div w:id="1924802394">
      <w:bodyDiv w:val="1"/>
      <w:marLeft w:val="0"/>
      <w:marRight w:val="0"/>
      <w:marTop w:val="0"/>
      <w:marBottom w:val="0"/>
      <w:divBdr>
        <w:top w:val="none" w:sz="0" w:space="0" w:color="auto"/>
        <w:left w:val="none" w:sz="0" w:space="0" w:color="auto"/>
        <w:bottom w:val="none" w:sz="0" w:space="0" w:color="auto"/>
        <w:right w:val="none" w:sz="0" w:space="0" w:color="auto"/>
      </w:divBdr>
    </w:div>
    <w:div w:id="1964381563">
      <w:bodyDiv w:val="1"/>
      <w:marLeft w:val="0"/>
      <w:marRight w:val="0"/>
      <w:marTop w:val="0"/>
      <w:marBottom w:val="0"/>
      <w:divBdr>
        <w:top w:val="none" w:sz="0" w:space="0" w:color="auto"/>
        <w:left w:val="none" w:sz="0" w:space="0" w:color="auto"/>
        <w:bottom w:val="none" w:sz="0" w:space="0" w:color="auto"/>
        <w:right w:val="none" w:sz="0" w:space="0" w:color="auto"/>
      </w:divBdr>
    </w:div>
    <w:div w:id="2028095065">
      <w:bodyDiv w:val="1"/>
      <w:marLeft w:val="0"/>
      <w:marRight w:val="0"/>
      <w:marTop w:val="0"/>
      <w:marBottom w:val="0"/>
      <w:divBdr>
        <w:top w:val="none" w:sz="0" w:space="0" w:color="auto"/>
        <w:left w:val="none" w:sz="0" w:space="0" w:color="auto"/>
        <w:bottom w:val="none" w:sz="0" w:space="0" w:color="auto"/>
        <w:right w:val="none" w:sz="0" w:space="0" w:color="auto"/>
      </w:divBdr>
    </w:div>
    <w:div w:id="2035298886">
      <w:bodyDiv w:val="1"/>
      <w:marLeft w:val="0"/>
      <w:marRight w:val="0"/>
      <w:marTop w:val="0"/>
      <w:marBottom w:val="0"/>
      <w:divBdr>
        <w:top w:val="none" w:sz="0" w:space="0" w:color="auto"/>
        <w:left w:val="none" w:sz="0" w:space="0" w:color="auto"/>
        <w:bottom w:val="none" w:sz="0" w:space="0" w:color="auto"/>
        <w:right w:val="none" w:sz="0" w:space="0" w:color="auto"/>
      </w:divBdr>
    </w:div>
    <w:div w:id="2089181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04780-29B4-438E-8B85-C3550EB24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22</Pages>
  <Words>4235</Words>
  <Characters>24142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Tonye A. MARTIAL</dc:creator>
  <cp:keywords/>
  <dc:description/>
  <cp:lastModifiedBy>Matt Mitchell</cp:lastModifiedBy>
  <cp:revision>233</cp:revision>
  <dcterms:created xsi:type="dcterms:W3CDTF">2019-04-14T18:04:00Z</dcterms:created>
  <dcterms:modified xsi:type="dcterms:W3CDTF">2019-04-25T07:10:00Z</dcterms:modified>
</cp:coreProperties>
</file>